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NoSpacing"/>
            </w:pPr>
            <w:bookmarkStart w:id="0" w:name="_Hlk150369993"/>
            <w:bookmarkEnd w:id="0"/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NoSpacing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NoSpacing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NoSpacing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1B9A7817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552304">
              <w:rPr>
                <w:b/>
                <w:bCs/>
              </w:rPr>
              <w:t>3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59453F">
              <w:rPr>
                <w:b/>
                <w:bCs/>
              </w:rPr>
              <w:t>4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0C2ED2AA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53905474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CF0780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"C:\\var\\folders\\p5\\16ycn1kn68zffy2hpwfxsrpr0000gn\\T\\com.microsoft.Word\\WebArchiveCopyPasteTempFiles\\microsoft-project-e-gerenciamento-de-portfolio.master.png" \* MERGEFORMAT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5C30B09" w:rsidR="005E16DE" w:rsidRDefault="00CE3758" w:rsidP="007D4BC1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469824" behindDoc="0" locked="0" layoutInCell="1" allowOverlap="1" wp14:anchorId="4FD614C0" wp14:editId="7E7D0516">
            <wp:simplePos x="0" y="0"/>
            <wp:positionH relativeFrom="margin">
              <wp:align>center</wp:align>
            </wp:positionH>
            <wp:positionV relativeFrom="paragraph">
              <wp:posOffset>165735</wp:posOffset>
            </wp:positionV>
            <wp:extent cx="4572000" cy="2857500"/>
            <wp:effectExtent l="0" t="0" r="0" b="0"/>
            <wp:wrapSquare wrapText="bothSides"/>
            <wp:docPr id="1471347848" name="Imagem 1471347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2F7D5" w14:textId="4EC2E474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5E6D0F9E" w:rsidR="005E16DE" w:rsidRPr="007D4BC1" w:rsidRDefault="0012327F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Carolo Farmacêutica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leGrid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C300C7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>
            <w:pPr>
              <w:rPr>
                <w:sz w:val="13"/>
                <w:szCs w:val="13"/>
              </w:rPr>
            </w:pPr>
          </w:p>
        </w:tc>
      </w:tr>
      <w:tr w:rsidR="00C300C7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2B6DE38C" w:rsidR="008D22F0" w:rsidRPr="002F3268" w:rsidRDefault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="00AE6678">
              <w:t>1</w:t>
            </w:r>
            <w:r>
              <w:t>-</w:t>
            </w:r>
            <w:r w:rsidR="00AE6678">
              <w:t>G16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44CFC125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7D4BC1">
              <w:rPr>
                <w:highlight w:val="yellow"/>
              </w:rPr>
              <w:t>202</w:t>
            </w:r>
            <w:r w:rsidR="00F11FBC">
              <w:rPr>
                <w:highlight w:val="yellow"/>
              </w:rPr>
              <w:t>4</w:t>
            </w:r>
            <w:r w:rsidRPr="007D4BC1">
              <w:rPr>
                <w:highlight w:val="yellow"/>
              </w:rPr>
              <w:t>-</w:t>
            </w:r>
            <w:r w:rsidR="006012EC"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AD02AB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06236749" w:rsidR="008D22F0" w:rsidRPr="00AE6678" w:rsidRDefault="008D22F0">
            <w:r w:rsidRPr="00AE6678">
              <w:rPr>
                <w:b/>
                <w:bCs/>
              </w:rPr>
              <w:t xml:space="preserve">Nº </w:t>
            </w:r>
            <w:r w:rsidRPr="00AE6678">
              <w:t>222</w:t>
            </w:r>
            <w:r w:rsidR="00AE6678" w:rsidRPr="00AE6678">
              <w:t>0853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24803C15" w:rsidR="008D22F0" w:rsidRPr="00AE6678" w:rsidRDefault="00AE6678" w:rsidP="008D22F0">
            <w:pPr>
              <w:jc w:val="left"/>
            </w:pPr>
            <w:r w:rsidRPr="00AE6678">
              <w:t>Hugo Emanuel Da Luz Moreira Dias</w:t>
            </w:r>
          </w:p>
        </w:tc>
      </w:tr>
      <w:tr w:rsidR="00C300C7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7E2BB1F7" w:rsidR="008D22F0" w:rsidRPr="00AE6678" w:rsidRDefault="008D22F0" w:rsidP="008D22F0">
            <w:pPr>
              <w:rPr>
                <w:b/>
                <w:bCs/>
              </w:rPr>
            </w:pPr>
            <w:r w:rsidRPr="00AE6678">
              <w:rPr>
                <w:b/>
                <w:bCs/>
              </w:rPr>
              <w:t xml:space="preserve">Nº </w:t>
            </w:r>
            <w:r w:rsidRPr="00AE6678">
              <w:t>222</w:t>
            </w:r>
            <w:r w:rsidR="00AE6678" w:rsidRPr="00AE6678">
              <w:t>08</w:t>
            </w:r>
            <w:r w:rsidR="00CE0DA6">
              <w:t>64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145CF749" w:rsidR="008D22F0" w:rsidRPr="00AE6678" w:rsidRDefault="00AE6678" w:rsidP="008D22F0">
            <w:pPr>
              <w:jc w:val="left"/>
            </w:pPr>
            <w:r w:rsidRPr="00AE6678">
              <w:t>Tiago Santos Da Silva</w:t>
            </w:r>
          </w:p>
        </w:tc>
      </w:tr>
      <w:tr w:rsidR="00AD02AB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6D005068" w:rsidR="008D22F0" w:rsidRPr="00AE6678" w:rsidRDefault="008D22F0" w:rsidP="008D22F0">
            <w:pPr>
              <w:rPr>
                <w:b/>
                <w:bCs/>
              </w:rPr>
            </w:pPr>
            <w:r w:rsidRPr="00AE6678">
              <w:rPr>
                <w:b/>
                <w:bCs/>
              </w:rPr>
              <w:t xml:space="preserve">Nº </w:t>
            </w:r>
            <w:r w:rsidRPr="00AE6678">
              <w:t>222</w:t>
            </w:r>
            <w:r w:rsidR="00AE6678" w:rsidRPr="00AE6678">
              <w:t>08</w:t>
            </w:r>
            <w:r w:rsidR="00CE0DA6">
              <w:t>79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31417226" w:rsidR="008D22F0" w:rsidRPr="00AE6678" w:rsidRDefault="00AE6678" w:rsidP="008D22F0">
            <w:pPr>
              <w:jc w:val="left"/>
            </w:pPr>
            <w:r w:rsidRPr="00AE6678">
              <w:t>Pedro Miguel Ideias Francisco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3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TOCHeading"/>
          </w:pPr>
          <w:r>
            <w:t>ÍNDICE</w:t>
          </w:r>
        </w:p>
        <w:p w14:paraId="6C633A45" w14:textId="338E0AC1" w:rsidR="00222CE7" w:rsidRDefault="00B6228A">
          <w:pPr>
            <w:pStyle w:val="TOC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2166117" w:history="1">
            <w:r w:rsidR="00222CE7" w:rsidRPr="00DB554B">
              <w:rPr>
                <w:rStyle w:val="Hyperlink"/>
                <w:noProof/>
              </w:rPr>
              <w:t>Índice de Figuras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_Toc152166117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4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35BF63AE" w14:textId="6ED835E9" w:rsidR="00222CE7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18" w:history="1">
            <w:r w:rsidR="00222CE7" w:rsidRPr="00DB554B">
              <w:rPr>
                <w:rStyle w:val="Hyperlink"/>
                <w:noProof/>
              </w:rPr>
              <w:t>Índice de Tabelas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_Toc152166118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5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0A5FD9DD" w14:textId="50DC6C5F" w:rsidR="00222CE7" w:rsidRDefault="00000000">
          <w:pPr>
            <w:pStyle w:val="TOC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19" w:history="1">
            <w:r w:rsidR="00222CE7" w:rsidRPr="00DB554B">
              <w:rPr>
                <w:rStyle w:val="Hyperlink"/>
                <w:noProof/>
              </w:rPr>
              <w:t>1</w:t>
            </w:r>
            <w:r w:rsidR="00222CE7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Introdução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_Toc152166119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6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1A35A9FC" w14:textId="5AF73448" w:rsidR="00222CE7" w:rsidRDefault="00000000">
          <w:pPr>
            <w:pStyle w:val="TOC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0" w:history="1">
            <w:r w:rsidR="00222CE7" w:rsidRPr="00DB554B">
              <w:rPr>
                <w:rStyle w:val="Hyperlink"/>
                <w:noProof/>
              </w:rPr>
              <w:t>1.1</w:t>
            </w:r>
            <w:r w:rsidR="00222CE7"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Sumário executivo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_Toc152166120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6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17C6F2F4" w14:textId="5292A9B6" w:rsidR="00222CE7" w:rsidRDefault="00000000">
          <w:pPr>
            <w:pStyle w:val="TOC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21" w:history="1">
            <w:r w:rsidR="00222CE7" w:rsidRPr="00DB554B">
              <w:rPr>
                <w:rStyle w:val="Hyperlink"/>
                <w:noProof/>
              </w:rPr>
              <w:t>2</w:t>
            </w:r>
            <w:r w:rsidR="00222CE7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Definição da Lógica de Negócio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_Toc152166121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7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46633C47" w14:textId="7BCDDA52" w:rsidR="00222CE7" w:rsidRDefault="00000000">
          <w:pPr>
            <w:pStyle w:val="TOC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22" w:history="1">
            <w:r w:rsidR="00222CE7" w:rsidRPr="00DB554B">
              <w:rPr>
                <w:rStyle w:val="Hyperlink"/>
                <w:noProof/>
              </w:rPr>
              <w:t>3</w:t>
            </w:r>
            <w:r w:rsidR="00222CE7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Análise de Impacto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_Toc152166122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8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680C4E20" w14:textId="73D0C884" w:rsidR="00222CE7" w:rsidRDefault="00000000">
          <w:pPr>
            <w:pStyle w:val="TOC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23" w:history="1">
            <w:r w:rsidR="00222CE7" w:rsidRPr="00DB554B">
              <w:rPr>
                <w:rStyle w:val="Hyperlink"/>
                <w:noProof/>
              </w:rPr>
              <w:t>4</w:t>
            </w:r>
            <w:r w:rsidR="00222CE7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Análise Concorrencial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_Toc152166123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9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3B1E15C4" w14:textId="22038FD5" w:rsidR="00222CE7" w:rsidRDefault="00000000">
          <w:pPr>
            <w:pStyle w:val="TOC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4" w:history="1">
            <w:r w:rsidR="00222CE7" w:rsidRPr="00DB554B">
              <w:rPr>
                <w:rStyle w:val="Hyperlink"/>
                <w:noProof/>
              </w:rPr>
              <w:t>4.1.1</w:t>
            </w:r>
            <w:r w:rsidR="00222CE7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Farmácias Portuguesas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_Toc152166124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9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0C35C883" w14:textId="397FF63F" w:rsidR="00222CE7" w:rsidRDefault="00000000">
          <w:pPr>
            <w:pStyle w:val="TOC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5" w:history="1">
            <w:r w:rsidR="00222CE7" w:rsidRPr="00DB554B">
              <w:rPr>
                <w:rStyle w:val="Hyperlink"/>
                <w:noProof/>
              </w:rPr>
              <w:t>4.1.2</w:t>
            </w:r>
            <w:r w:rsidR="00222CE7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Farmácia Online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_Toc152166125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10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065A07EF" w14:textId="59E226F8" w:rsidR="00222CE7" w:rsidRDefault="00000000">
          <w:pPr>
            <w:pStyle w:val="TOC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6" w:history="1">
            <w:r w:rsidR="00222CE7" w:rsidRPr="00DB554B">
              <w:rPr>
                <w:rStyle w:val="Hyperlink"/>
                <w:noProof/>
              </w:rPr>
              <w:t>4.1.3</w:t>
            </w:r>
            <w:r w:rsidR="00222CE7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Loja da Farmácia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_Toc152166126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11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46EF1418" w14:textId="15CDFD3C" w:rsidR="00222CE7" w:rsidRDefault="00000000">
          <w:pPr>
            <w:pStyle w:val="TOC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7" w:history="1">
            <w:r w:rsidR="00222CE7" w:rsidRPr="00DB554B">
              <w:rPr>
                <w:rStyle w:val="Hyperlink"/>
                <w:noProof/>
              </w:rPr>
              <w:t>4.1.4</w:t>
            </w:r>
            <w:r w:rsidR="00222CE7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Farmácias Direct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_Toc152166127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12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5CE2C65E" w14:textId="6EE90A50" w:rsidR="00222CE7" w:rsidRDefault="00000000">
          <w:pPr>
            <w:pStyle w:val="TOC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8" w:history="1">
            <w:r w:rsidR="00222CE7" w:rsidRPr="00DB554B">
              <w:rPr>
                <w:rStyle w:val="Hyperlink"/>
                <w:noProof/>
              </w:rPr>
              <w:t>4.1.5</w:t>
            </w:r>
            <w:r w:rsidR="00222CE7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Comparação dos Sistemas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_Toc152166128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13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02E0E256" w14:textId="6DC2805D" w:rsidR="00222CE7" w:rsidRDefault="00000000">
          <w:pPr>
            <w:pStyle w:val="TOC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9" w:history="1">
            <w:r w:rsidR="00222CE7" w:rsidRPr="00DB554B">
              <w:rPr>
                <w:rStyle w:val="Hyperlink"/>
                <w:noProof/>
              </w:rPr>
              <w:t>4.1.6</w:t>
            </w:r>
            <w:r w:rsidR="00222CE7"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Enquadramento da análise concorrencial no SI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_Toc152166129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13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0857BD16" w14:textId="34F2F68B" w:rsidR="00222CE7" w:rsidRDefault="00000000">
          <w:pPr>
            <w:pStyle w:val="TOC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0" w:history="1">
            <w:r w:rsidR="00222CE7" w:rsidRPr="00DB554B">
              <w:rPr>
                <w:rStyle w:val="Hyperlink"/>
                <w:noProof/>
              </w:rPr>
              <w:t>5</w:t>
            </w:r>
            <w:r w:rsidR="00222CE7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i/>
                <w:iCs/>
                <w:noProof/>
              </w:rPr>
              <w:t>Roles</w:t>
            </w:r>
            <w:r w:rsidR="00222CE7" w:rsidRPr="00DB554B">
              <w:rPr>
                <w:rStyle w:val="Hyperlink"/>
                <w:noProof/>
              </w:rPr>
              <w:t xml:space="preserve"> e Requisitos do SI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_Toc152166130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14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28FD9F2E" w14:textId="7588FDDE" w:rsidR="00222CE7" w:rsidRDefault="00000000">
          <w:pPr>
            <w:pStyle w:val="TOC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1" w:history="1">
            <w:r w:rsidR="00222CE7" w:rsidRPr="00DB554B">
              <w:rPr>
                <w:rStyle w:val="Hyperlink"/>
                <w:noProof/>
              </w:rPr>
              <w:t>6</w:t>
            </w:r>
            <w:r w:rsidR="00222CE7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User Stories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_Toc152166131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19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24D07C4C" w14:textId="6B113515" w:rsidR="00222CE7" w:rsidRDefault="00000000">
          <w:pPr>
            <w:pStyle w:val="TOC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2" w:history="1">
            <w:r w:rsidR="00222CE7" w:rsidRPr="00DB554B">
              <w:rPr>
                <w:rStyle w:val="Hyperlink"/>
                <w:noProof/>
              </w:rPr>
              <w:t>7</w:t>
            </w:r>
            <w:r w:rsidR="00222CE7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Diagrama Entidade-Relacionamento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_Toc152166132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21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6D3D3CF8" w14:textId="594214E3" w:rsidR="00222CE7" w:rsidRDefault="00000000">
          <w:pPr>
            <w:pStyle w:val="TOC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3" w:history="1">
            <w:r w:rsidR="00222CE7" w:rsidRPr="00DB554B">
              <w:rPr>
                <w:rStyle w:val="Hyperlink"/>
                <w:noProof/>
              </w:rPr>
              <w:t>8</w:t>
            </w:r>
            <w:r w:rsidR="00222CE7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Wireframes/Mockups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_Toc152166133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24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6158F7FB" w14:textId="4CAA4E9E" w:rsidR="00222CE7" w:rsidRDefault="00000000">
          <w:pPr>
            <w:pStyle w:val="TOC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4" w:history="1">
            <w:r w:rsidR="00222CE7" w:rsidRPr="00DB554B">
              <w:rPr>
                <w:rStyle w:val="Hyperlink"/>
                <w:noProof/>
              </w:rPr>
              <w:t>9</w:t>
            </w:r>
            <w:r w:rsidR="00222CE7"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="00222CE7" w:rsidRPr="00DB554B">
              <w:rPr>
                <w:rStyle w:val="Hyperlink"/>
                <w:noProof/>
              </w:rPr>
              <w:t>Definição dos Serviços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_Toc152166134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42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5677FA6B" w14:textId="2D2E4069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Heading1"/>
        <w:numPr>
          <w:ilvl w:val="0"/>
          <w:numId w:val="0"/>
        </w:numPr>
        <w:ind w:left="432" w:hanging="432"/>
        <w:rPr>
          <w:noProof/>
        </w:rPr>
      </w:pPr>
      <w:bookmarkStart w:id="1" w:name="_Toc152166117"/>
      <w:r>
        <w:rPr>
          <w:noProof/>
        </w:rPr>
        <w:lastRenderedPageBreak/>
        <w:t>Índice de Figuras</w:t>
      </w:r>
      <w:bookmarkEnd w:id="1"/>
    </w:p>
    <w:p w14:paraId="14950378" w14:textId="64634E08" w:rsidR="00CC7FC4" w:rsidRDefault="00CC7FC4" w:rsidP="00901F0C"/>
    <w:p w14:paraId="7C443BCA" w14:textId="20A0C926" w:rsidR="00222CE7" w:rsidRDefault="0031399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52166135" w:history="1">
        <w:r w:rsidR="00222CE7" w:rsidRPr="00064FBE">
          <w:rPr>
            <w:rStyle w:val="Hyperlink"/>
            <w:noProof/>
          </w:rPr>
          <w:t>Figura 1 – EER Diagram (Modelo desenhado com recurso à Ferramenta MySQL Workbench)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_Toc152166135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21</w:t>
        </w:r>
        <w:r w:rsidR="00222CE7">
          <w:rPr>
            <w:noProof/>
            <w:webHidden/>
          </w:rPr>
          <w:fldChar w:fldCharType="end"/>
        </w:r>
      </w:hyperlink>
    </w:p>
    <w:p w14:paraId="60B6A66C" w14:textId="62019E03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36" w:history="1">
        <w:r w:rsidR="00222CE7" w:rsidRPr="00064FBE">
          <w:rPr>
            <w:rStyle w:val="Hyperlink"/>
            <w:noProof/>
          </w:rPr>
          <w:t>Figura 2 - Wireframe ecrã registar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_Toc152166136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24</w:t>
        </w:r>
        <w:r w:rsidR="00222CE7">
          <w:rPr>
            <w:noProof/>
            <w:webHidden/>
          </w:rPr>
          <w:fldChar w:fldCharType="end"/>
        </w:r>
      </w:hyperlink>
    </w:p>
    <w:p w14:paraId="5A1B68C1" w14:textId="258BAC1C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4" w:anchor="_Toc152166137" w:history="1">
        <w:r w:rsidR="00222CE7" w:rsidRPr="00064FBE">
          <w:rPr>
            <w:rStyle w:val="Hyperlink"/>
            <w:noProof/>
          </w:rPr>
          <w:t>Figura 3 - Wireframe ecrã login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_Toc152166137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24</w:t>
        </w:r>
        <w:r w:rsidR="00222CE7">
          <w:rPr>
            <w:noProof/>
            <w:webHidden/>
          </w:rPr>
          <w:fldChar w:fldCharType="end"/>
        </w:r>
      </w:hyperlink>
    </w:p>
    <w:p w14:paraId="688EA70D" w14:textId="1652E6D2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38" w:history="1">
        <w:r w:rsidR="00222CE7" w:rsidRPr="00064FBE">
          <w:rPr>
            <w:rStyle w:val="Hyperlink"/>
            <w:noProof/>
          </w:rPr>
          <w:t>Figura 4 - Wireframe ecrã registar utente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_Toc152166138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25</w:t>
        </w:r>
        <w:r w:rsidR="00222CE7">
          <w:rPr>
            <w:noProof/>
            <w:webHidden/>
          </w:rPr>
          <w:fldChar w:fldCharType="end"/>
        </w:r>
      </w:hyperlink>
    </w:p>
    <w:p w14:paraId="43AB8FFD" w14:textId="4563A890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39" w:history="1">
        <w:r w:rsidR="00222CE7" w:rsidRPr="00064FBE">
          <w:rPr>
            <w:rStyle w:val="Hyperlink"/>
            <w:noProof/>
          </w:rPr>
          <w:t>Figura 5 - Wireframe ecrã homepage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_Toc152166139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26</w:t>
        </w:r>
        <w:r w:rsidR="00222CE7">
          <w:rPr>
            <w:noProof/>
            <w:webHidden/>
          </w:rPr>
          <w:fldChar w:fldCharType="end"/>
        </w:r>
      </w:hyperlink>
    </w:p>
    <w:p w14:paraId="27BFB6D3" w14:textId="27F33483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5" w:anchor="_Toc152166140" w:history="1">
        <w:r w:rsidR="00222CE7" w:rsidRPr="00064FBE">
          <w:rPr>
            <w:rStyle w:val="Hyperlink"/>
            <w:noProof/>
          </w:rPr>
          <w:t>Figura 6 - Wireframe ecrã pesquisa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_Toc152166140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26</w:t>
        </w:r>
        <w:r w:rsidR="00222CE7">
          <w:rPr>
            <w:noProof/>
            <w:webHidden/>
          </w:rPr>
          <w:fldChar w:fldCharType="end"/>
        </w:r>
      </w:hyperlink>
    </w:p>
    <w:p w14:paraId="00D5954C" w14:textId="5C2F32AA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1" w:history="1">
        <w:r w:rsidR="00222CE7" w:rsidRPr="00064FBE">
          <w:rPr>
            <w:rStyle w:val="Hyperlink"/>
            <w:noProof/>
          </w:rPr>
          <w:t>Figura 7 - Wireframe ecrã GPS loja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_Toc152166141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27</w:t>
        </w:r>
        <w:r w:rsidR="00222CE7">
          <w:rPr>
            <w:noProof/>
            <w:webHidden/>
          </w:rPr>
          <w:fldChar w:fldCharType="end"/>
        </w:r>
      </w:hyperlink>
    </w:p>
    <w:p w14:paraId="1CCD3384" w14:textId="1963B4A3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6" w:anchor="_Toc152166142" w:history="1">
        <w:r w:rsidR="00222CE7" w:rsidRPr="00064FBE">
          <w:rPr>
            <w:rStyle w:val="Hyperlink"/>
            <w:noProof/>
          </w:rPr>
          <w:t>Figura 8 - Wireframe ecrã checkout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_Toc152166142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27</w:t>
        </w:r>
        <w:r w:rsidR="00222CE7">
          <w:rPr>
            <w:noProof/>
            <w:webHidden/>
          </w:rPr>
          <w:fldChar w:fldCharType="end"/>
        </w:r>
      </w:hyperlink>
    </w:p>
    <w:p w14:paraId="073E1D8F" w14:textId="666E9F7E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3" w:history="1">
        <w:r w:rsidR="00222CE7" w:rsidRPr="00064FBE">
          <w:rPr>
            <w:rStyle w:val="Hyperlink"/>
            <w:noProof/>
          </w:rPr>
          <w:t>Figura 9 - Wireframe ecrã após checkout(multibanco)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_Toc152166143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28</w:t>
        </w:r>
        <w:r w:rsidR="00222CE7">
          <w:rPr>
            <w:noProof/>
            <w:webHidden/>
          </w:rPr>
          <w:fldChar w:fldCharType="end"/>
        </w:r>
      </w:hyperlink>
    </w:p>
    <w:p w14:paraId="7500A451" w14:textId="4BFD3E77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7" w:anchor="_Toc152166144" w:history="1">
        <w:r w:rsidR="00222CE7" w:rsidRPr="00064FBE">
          <w:rPr>
            <w:rStyle w:val="Hyperlink"/>
            <w:noProof/>
          </w:rPr>
          <w:t>Figura 10 - Wireframe ecrã homepage (admin)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_Toc152166144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28</w:t>
        </w:r>
        <w:r w:rsidR="00222CE7">
          <w:rPr>
            <w:noProof/>
            <w:webHidden/>
          </w:rPr>
          <w:fldChar w:fldCharType="end"/>
        </w:r>
      </w:hyperlink>
    </w:p>
    <w:p w14:paraId="34ACA3D0" w14:textId="3AE24ED1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5" w:history="1">
        <w:r w:rsidR="00222CE7" w:rsidRPr="00064FBE">
          <w:rPr>
            <w:rStyle w:val="Hyperlink"/>
            <w:noProof/>
          </w:rPr>
          <w:t>Figura 11 - Wireframe ecrã gerir utentes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_Toc152166145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29</w:t>
        </w:r>
        <w:r w:rsidR="00222CE7">
          <w:rPr>
            <w:noProof/>
            <w:webHidden/>
          </w:rPr>
          <w:fldChar w:fldCharType="end"/>
        </w:r>
      </w:hyperlink>
    </w:p>
    <w:p w14:paraId="5E151F7A" w14:textId="145D5D45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8" w:anchor="_Toc152166146" w:history="1">
        <w:r w:rsidR="00222CE7" w:rsidRPr="00064FBE">
          <w:rPr>
            <w:rStyle w:val="Hyperlink"/>
            <w:noProof/>
          </w:rPr>
          <w:t>Figura 12 - Wireframe ecrã editar utente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_Toc152166146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29</w:t>
        </w:r>
        <w:r w:rsidR="00222CE7">
          <w:rPr>
            <w:noProof/>
            <w:webHidden/>
          </w:rPr>
          <w:fldChar w:fldCharType="end"/>
        </w:r>
      </w:hyperlink>
    </w:p>
    <w:p w14:paraId="6B657F02" w14:textId="3F97D8F3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7" w:history="1">
        <w:r w:rsidR="00222CE7" w:rsidRPr="00064FBE">
          <w:rPr>
            <w:rStyle w:val="Hyperlink"/>
            <w:noProof/>
          </w:rPr>
          <w:t>Figura 13 - Wireframe ecrã gerir despesas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_Toc152166147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30</w:t>
        </w:r>
        <w:r w:rsidR="00222CE7">
          <w:rPr>
            <w:noProof/>
            <w:webHidden/>
          </w:rPr>
          <w:fldChar w:fldCharType="end"/>
        </w:r>
      </w:hyperlink>
    </w:p>
    <w:p w14:paraId="2FC65AF3" w14:textId="67C63211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8" w:history="1">
        <w:r w:rsidR="00222CE7" w:rsidRPr="00064FBE">
          <w:rPr>
            <w:rStyle w:val="Hyperlink"/>
            <w:noProof/>
          </w:rPr>
          <w:t>Figura 14 - Wireframe ecrã gerir estabelecimentos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_Toc152166148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30</w:t>
        </w:r>
        <w:r w:rsidR="00222CE7">
          <w:rPr>
            <w:noProof/>
            <w:webHidden/>
          </w:rPr>
          <w:fldChar w:fldCharType="end"/>
        </w:r>
      </w:hyperlink>
    </w:p>
    <w:p w14:paraId="679BF36B" w14:textId="0E450CF7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9" w:history="1">
        <w:r w:rsidR="00222CE7" w:rsidRPr="00064FBE">
          <w:rPr>
            <w:rStyle w:val="Hyperlink"/>
            <w:noProof/>
          </w:rPr>
          <w:t>Figura 15 - Wireframe ecrã faturas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_Toc152166149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31</w:t>
        </w:r>
        <w:r w:rsidR="00222CE7">
          <w:rPr>
            <w:noProof/>
            <w:webHidden/>
          </w:rPr>
          <w:fldChar w:fldCharType="end"/>
        </w:r>
      </w:hyperlink>
    </w:p>
    <w:p w14:paraId="64D63339" w14:textId="1DE826E4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9" w:anchor="_Toc152166150" w:history="1">
        <w:r w:rsidR="00222CE7" w:rsidRPr="00064FBE">
          <w:rPr>
            <w:rStyle w:val="Hyperlink"/>
            <w:noProof/>
          </w:rPr>
          <w:t>Figura 16 - Wireframe ecrã gerir fornecedores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_Toc152166150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31</w:t>
        </w:r>
        <w:r w:rsidR="00222CE7">
          <w:rPr>
            <w:noProof/>
            <w:webHidden/>
          </w:rPr>
          <w:fldChar w:fldCharType="end"/>
        </w:r>
      </w:hyperlink>
    </w:p>
    <w:p w14:paraId="08780C5E" w14:textId="101C22D1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51" w:history="1">
        <w:r w:rsidR="00222CE7" w:rsidRPr="00064FBE">
          <w:rPr>
            <w:rStyle w:val="Hyperlink"/>
            <w:noProof/>
          </w:rPr>
          <w:t>Figura 17 - Wireframe ecrã gerir funcionários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_Toc152166151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32</w:t>
        </w:r>
        <w:r w:rsidR="00222CE7">
          <w:rPr>
            <w:noProof/>
            <w:webHidden/>
          </w:rPr>
          <w:fldChar w:fldCharType="end"/>
        </w:r>
      </w:hyperlink>
    </w:p>
    <w:p w14:paraId="007F32E4" w14:textId="50821391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52" w:history="1">
        <w:r w:rsidR="00222CE7" w:rsidRPr="00064FBE">
          <w:rPr>
            <w:rStyle w:val="Hyperlink"/>
            <w:noProof/>
          </w:rPr>
          <w:t>Figura 18 - Wireframe ecrã gerir medicamentos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_Toc152166152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32</w:t>
        </w:r>
        <w:r w:rsidR="00222CE7">
          <w:rPr>
            <w:noProof/>
            <w:webHidden/>
          </w:rPr>
          <w:fldChar w:fldCharType="end"/>
        </w:r>
      </w:hyperlink>
    </w:p>
    <w:p w14:paraId="2AD005E8" w14:textId="2B59519D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53" w:history="1">
        <w:r w:rsidR="00222CE7" w:rsidRPr="00064FBE">
          <w:rPr>
            <w:rStyle w:val="Hyperlink"/>
            <w:noProof/>
          </w:rPr>
          <w:t>Figura 19 - Wireframe ecrã gerir receitas médicas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_Toc152166153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33</w:t>
        </w:r>
        <w:r w:rsidR="00222CE7">
          <w:rPr>
            <w:noProof/>
            <w:webHidden/>
          </w:rPr>
          <w:fldChar w:fldCharType="end"/>
        </w:r>
      </w:hyperlink>
    </w:p>
    <w:p w14:paraId="097F6E27" w14:textId="07DE5B29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54" w:history="1">
        <w:r w:rsidR="00222CE7" w:rsidRPr="00064FBE">
          <w:rPr>
            <w:rStyle w:val="Hyperlink"/>
            <w:noProof/>
          </w:rPr>
          <w:t>Figura 20 - Wireframe ecrã gerir serviços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_Toc152166154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33</w:t>
        </w:r>
        <w:r w:rsidR="00222CE7">
          <w:rPr>
            <w:noProof/>
            <w:webHidden/>
          </w:rPr>
          <w:fldChar w:fldCharType="end"/>
        </w:r>
      </w:hyperlink>
    </w:p>
    <w:p w14:paraId="78B1771D" w14:textId="5B95B9F6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0" w:anchor="_Toc152166155" w:history="1">
        <w:r w:rsidR="00222CE7" w:rsidRPr="00064FBE">
          <w:rPr>
            <w:rStyle w:val="Hyperlink"/>
            <w:noProof/>
          </w:rPr>
          <w:t>Figura 21 - Wireframe principal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_Toc152166155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34</w:t>
        </w:r>
        <w:r w:rsidR="00222CE7">
          <w:rPr>
            <w:noProof/>
            <w:webHidden/>
          </w:rPr>
          <w:fldChar w:fldCharType="end"/>
        </w:r>
      </w:hyperlink>
    </w:p>
    <w:p w14:paraId="4B338AC8" w14:textId="5F2C0310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1" w:anchor="_Toc152166156" w:history="1">
        <w:r w:rsidR="00222CE7" w:rsidRPr="00064FBE">
          <w:rPr>
            <w:rStyle w:val="Hyperlink"/>
            <w:noProof/>
          </w:rPr>
          <w:t>Figura 22 - Wireframe registar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_Toc152166156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34</w:t>
        </w:r>
        <w:r w:rsidR="00222CE7">
          <w:rPr>
            <w:noProof/>
            <w:webHidden/>
          </w:rPr>
          <w:fldChar w:fldCharType="end"/>
        </w:r>
      </w:hyperlink>
    </w:p>
    <w:p w14:paraId="13600AD4" w14:textId="577A5AF2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2" w:anchor="_Toc152166157" w:history="1">
        <w:r w:rsidR="00222CE7" w:rsidRPr="00064FBE">
          <w:rPr>
            <w:rStyle w:val="Hyperlink"/>
            <w:noProof/>
          </w:rPr>
          <w:t>Figura 23 - Wireframe login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_Toc152166157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35</w:t>
        </w:r>
        <w:r w:rsidR="00222CE7">
          <w:rPr>
            <w:noProof/>
            <w:webHidden/>
          </w:rPr>
          <w:fldChar w:fldCharType="end"/>
        </w:r>
      </w:hyperlink>
    </w:p>
    <w:p w14:paraId="668C1744" w14:textId="5DDDB8A9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3" w:anchor="_Toc152166158" w:history="1">
        <w:r w:rsidR="00222CE7" w:rsidRPr="00064FBE">
          <w:rPr>
            <w:rStyle w:val="Hyperlink"/>
            <w:noProof/>
          </w:rPr>
          <w:t>Figura 24 - Wireframe login(admin)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_Toc152166158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35</w:t>
        </w:r>
        <w:r w:rsidR="00222CE7">
          <w:rPr>
            <w:noProof/>
            <w:webHidden/>
          </w:rPr>
          <w:fldChar w:fldCharType="end"/>
        </w:r>
      </w:hyperlink>
    </w:p>
    <w:p w14:paraId="27658B02" w14:textId="007054B6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4" w:anchor="_Toc152166159" w:history="1">
        <w:r w:rsidR="00222CE7" w:rsidRPr="00064FBE">
          <w:rPr>
            <w:rStyle w:val="Hyperlink"/>
            <w:noProof/>
          </w:rPr>
          <w:t>Figura 25 - Wireframe gerir funcionário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_Toc152166159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36</w:t>
        </w:r>
        <w:r w:rsidR="00222CE7">
          <w:rPr>
            <w:noProof/>
            <w:webHidden/>
          </w:rPr>
          <w:fldChar w:fldCharType="end"/>
        </w:r>
      </w:hyperlink>
    </w:p>
    <w:p w14:paraId="7D929680" w14:textId="1D842160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5" w:anchor="_Toc152166160" w:history="1">
        <w:r w:rsidR="00222CE7" w:rsidRPr="00064FBE">
          <w:rPr>
            <w:rStyle w:val="Hyperlink"/>
            <w:noProof/>
          </w:rPr>
          <w:t>Figura 26 - Wireframe criar funcionários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_Toc152166160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36</w:t>
        </w:r>
        <w:r w:rsidR="00222CE7">
          <w:rPr>
            <w:noProof/>
            <w:webHidden/>
          </w:rPr>
          <w:fldChar w:fldCharType="end"/>
        </w:r>
      </w:hyperlink>
    </w:p>
    <w:p w14:paraId="7BA4B757" w14:textId="6A6C1D84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6" w:anchor="_Toc152166161" w:history="1">
        <w:r w:rsidR="00222CE7" w:rsidRPr="00064FBE">
          <w:rPr>
            <w:rStyle w:val="Hyperlink"/>
            <w:noProof/>
          </w:rPr>
          <w:t>Figura 27 - Wireframe receitas médicas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_Toc152166161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37</w:t>
        </w:r>
        <w:r w:rsidR="00222CE7">
          <w:rPr>
            <w:noProof/>
            <w:webHidden/>
          </w:rPr>
          <w:fldChar w:fldCharType="end"/>
        </w:r>
      </w:hyperlink>
    </w:p>
    <w:p w14:paraId="791A74C5" w14:textId="5F0C3137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7" w:anchor="_Toc152166162" w:history="1">
        <w:r w:rsidR="00222CE7" w:rsidRPr="00064FBE">
          <w:rPr>
            <w:rStyle w:val="Hyperlink"/>
            <w:noProof/>
          </w:rPr>
          <w:t>Figura 28 - Wireframe ecrã principal(slidebar)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_Toc152166162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37</w:t>
        </w:r>
        <w:r w:rsidR="00222CE7">
          <w:rPr>
            <w:noProof/>
            <w:webHidden/>
          </w:rPr>
          <w:fldChar w:fldCharType="end"/>
        </w:r>
      </w:hyperlink>
    </w:p>
    <w:p w14:paraId="06FEA6A0" w14:textId="00EA27A2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8" w:anchor="_Toc152166163" w:history="1">
        <w:r w:rsidR="00222CE7" w:rsidRPr="00064FBE">
          <w:rPr>
            <w:rStyle w:val="Hyperlink"/>
            <w:noProof/>
          </w:rPr>
          <w:t>Figura 29 - Wireframe página principal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_Toc152166163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38</w:t>
        </w:r>
        <w:r w:rsidR="00222CE7">
          <w:rPr>
            <w:noProof/>
            <w:webHidden/>
          </w:rPr>
          <w:fldChar w:fldCharType="end"/>
        </w:r>
      </w:hyperlink>
    </w:p>
    <w:p w14:paraId="724B01BE" w14:textId="30651DF8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9" w:anchor="_Toc152166164" w:history="1">
        <w:r w:rsidR="00222CE7" w:rsidRPr="00064FBE">
          <w:rPr>
            <w:rStyle w:val="Hyperlink"/>
            <w:noProof/>
          </w:rPr>
          <w:t>Figura 30 - Wireframe localização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_Toc152166164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38</w:t>
        </w:r>
        <w:r w:rsidR="00222CE7">
          <w:rPr>
            <w:noProof/>
            <w:webHidden/>
          </w:rPr>
          <w:fldChar w:fldCharType="end"/>
        </w:r>
      </w:hyperlink>
    </w:p>
    <w:p w14:paraId="428ECA03" w14:textId="0690DF13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0" w:anchor="_Toc152166165" w:history="1">
        <w:r w:rsidR="00222CE7" w:rsidRPr="00064FBE">
          <w:rPr>
            <w:rStyle w:val="Hyperlink"/>
            <w:noProof/>
          </w:rPr>
          <w:t>Figura 31 - Wireframe pesquisa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_Toc152166165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39</w:t>
        </w:r>
        <w:r w:rsidR="00222CE7">
          <w:rPr>
            <w:noProof/>
            <w:webHidden/>
          </w:rPr>
          <w:fldChar w:fldCharType="end"/>
        </w:r>
      </w:hyperlink>
    </w:p>
    <w:p w14:paraId="7AE8B5D2" w14:textId="05DD7DB6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1" w:anchor="_Toc152166166" w:history="1">
        <w:r w:rsidR="00222CE7" w:rsidRPr="00064FBE">
          <w:rPr>
            <w:rStyle w:val="Hyperlink"/>
            <w:noProof/>
          </w:rPr>
          <w:t>Figura 32 - Wireframe categoria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_Toc152166166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39</w:t>
        </w:r>
        <w:r w:rsidR="00222CE7">
          <w:rPr>
            <w:noProof/>
            <w:webHidden/>
          </w:rPr>
          <w:fldChar w:fldCharType="end"/>
        </w:r>
      </w:hyperlink>
    </w:p>
    <w:p w14:paraId="4C94263C" w14:textId="71520440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2" w:anchor="_Toc152166167" w:history="1">
        <w:r w:rsidR="00222CE7" w:rsidRPr="00064FBE">
          <w:rPr>
            <w:rStyle w:val="Hyperlink"/>
            <w:noProof/>
          </w:rPr>
          <w:t>Figura 33 - Wireframe pagamento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_Toc152166167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40</w:t>
        </w:r>
        <w:r w:rsidR="00222CE7">
          <w:rPr>
            <w:noProof/>
            <w:webHidden/>
          </w:rPr>
          <w:fldChar w:fldCharType="end"/>
        </w:r>
      </w:hyperlink>
    </w:p>
    <w:p w14:paraId="6A8BA9D4" w14:textId="70B3CAC0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3" w:anchor="_Toc152166168" w:history="1">
        <w:r w:rsidR="00222CE7" w:rsidRPr="00064FBE">
          <w:rPr>
            <w:rStyle w:val="Hyperlink"/>
            <w:noProof/>
          </w:rPr>
          <w:t>Figura 34 - Wireframe user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_Toc152166168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40</w:t>
        </w:r>
        <w:r w:rsidR="00222CE7">
          <w:rPr>
            <w:noProof/>
            <w:webHidden/>
          </w:rPr>
          <w:fldChar w:fldCharType="end"/>
        </w:r>
      </w:hyperlink>
    </w:p>
    <w:p w14:paraId="0AFF28A6" w14:textId="68CC960A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4" w:anchor="_Toc152166169" w:history="1">
        <w:r w:rsidR="00222CE7" w:rsidRPr="00064FBE">
          <w:rPr>
            <w:rStyle w:val="Hyperlink"/>
            <w:noProof/>
          </w:rPr>
          <w:t>Figura 35 - Wireframe pagamento (multibanco)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_Toc152166169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41</w:t>
        </w:r>
        <w:r w:rsidR="00222CE7">
          <w:rPr>
            <w:noProof/>
            <w:webHidden/>
          </w:rPr>
          <w:fldChar w:fldCharType="end"/>
        </w:r>
      </w:hyperlink>
    </w:p>
    <w:p w14:paraId="50B57BB2" w14:textId="79C71ABA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Heading1"/>
        <w:numPr>
          <w:ilvl w:val="0"/>
          <w:numId w:val="0"/>
        </w:numPr>
        <w:ind w:left="432" w:hanging="432"/>
      </w:pPr>
      <w:bookmarkStart w:id="2" w:name="_Toc152166118"/>
      <w:r>
        <w:lastRenderedPageBreak/>
        <w:t>Índice de Tabelas</w:t>
      </w:r>
      <w:bookmarkEnd w:id="2"/>
    </w:p>
    <w:p w14:paraId="4BE8FE55" w14:textId="0FB7A5B1" w:rsidR="00901F0C" w:rsidRDefault="00901F0C" w:rsidP="00CC7FC4"/>
    <w:p w14:paraId="73ABBEE8" w14:textId="539AE49C" w:rsidR="00222CE7" w:rsidRDefault="0031399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52166170" w:history="1">
        <w:r w:rsidR="00222CE7" w:rsidRPr="006F6270">
          <w:rPr>
            <w:rStyle w:val="Hyperlink"/>
            <w:noProof/>
          </w:rPr>
          <w:t>Tabela 1 – Descrição das Farmácias Portuguesas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_Toc152166170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9</w:t>
        </w:r>
        <w:r w:rsidR="00222CE7">
          <w:rPr>
            <w:noProof/>
            <w:webHidden/>
          </w:rPr>
          <w:fldChar w:fldCharType="end"/>
        </w:r>
      </w:hyperlink>
    </w:p>
    <w:p w14:paraId="1EC7ACD0" w14:textId="7FD177D3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1" w:history="1">
        <w:r w:rsidR="00222CE7" w:rsidRPr="006F6270">
          <w:rPr>
            <w:rStyle w:val="Hyperlink"/>
            <w:noProof/>
          </w:rPr>
          <w:t>Tabela 2 – Descrição da Farmácia Online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_Toc152166171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10</w:t>
        </w:r>
        <w:r w:rsidR="00222CE7">
          <w:rPr>
            <w:noProof/>
            <w:webHidden/>
          </w:rPr>
          <w:fldChar w:fldCharType="end"/>
        </w:r>
      </w:hyperlink>
    </w:p>
    <w:p w14:paraId="6D3D7C01" w14:textId="65B4B900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2" w:history="1">
        <w:r w:rsidR="00222CE7" w:rsidRPr="006F6270">
          <w:rPr>
            <w:rStyle w:val="Hyperlink"/>
            <w:noProof/>
          </w:rPr>
          <w:t>Tabela 3 – Descrição da Loja da Farmácia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_Toc152166172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11</w:t>
        </w:r>
        <w:r w:rsidR="00222CE7">
          <w:rPr>
            <w:noProof/>
            <w:webHidden/>
          </w:rPr>
          <w:fldChar w:fldCharType="end"/>
        </w:r>
      </w:hyperlink>
    </w:p>
    <w:p w14:paraId="6ACB2766" w14:textId="6597733A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3" w:history="1">
        <w:r w:rsidR="00222CE7" w:rsidRPr="006F6270">
          <w:rPr>
            <w:rStyle w:val="Hyperlink"/>
            <w:noProof/>
          </w:rPr>
          <w:t>Tabela 4 – Descrição da Loja da Farmácia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_Toc152166173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12</w:t>
        </w:r>
        <w:r w:rsidR="00222CE7">
          <w:rPr>
            <w:noProof/>
            <w:webHidden/>
          </w:rPr>
          <w:fldChar w:fldCharType="end"/>
        </w:r>
      </w:hyperlink>
    </w:p>
    <w:p w14:paraId="0EB369C5" w14:textId="1EB10385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4" w:history="1">
        <w:r w:rsidR="00222CE7" w:rsidRPr="006F6270">
          <w:rPr>
            <w:rStyle w:val="Hyperlink"/>
            <w:noProof/>
          </w:rPr>
          <w:t>Tabela 5 – Resumo das características/funcionalidades dos Sistemas concorrenciais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_Toc152166174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13</w:t>
        </w:r>
        <w:r w:rsidR="00222CE7">
          <w:rPr>
            <w:noProof/>
            <w:webHidden/>
          </w:rPr>
          <w:fldChar w:fldCharType="end"/>
        </w:r>
      </w:hyperlink>
    </w:p>
    <w:p w14:paraId="13ED6BD5" w14:textId="088C661A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5" w:history="1">
        <w:r w:rsidR="00222CE7" w:rsidRPr="006F6270">
          <w:rPr>
            <w:rStyle w:val="Hyperlink"/>
            <w:noProof/>
          </w:rPr>
          <w:t>Tabela 6 – Roles dos diferentes end-users do SI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_Toc152166175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14</w:t>
        </w:r>
        <w:r w:rsidR="00222CE7">
          <w:rPr>
            <w:noProof/>
            <w:webHidden/>
          </w:rPr>
          <w:fldChar w:fldCharType="end"/>
        </w:r>
      </w:hyperlink>
    </w:p>
    <w:p w14:paraId="164E85E0" w14:textId="6EEE9945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6" w:history="1">
        <w:r w:rsidR="00222CE7" w:rsidRPr="006F6270">
          <w:rPr>
            <w:rStyle w:val="Hyperlink"/>
            <w:noProof/>
          </w:rPr>
          <w:t>Tabela 7 – Requisitos funcionais Front-Office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_Toc152166176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15</w:t>
        </w:r>
        <w:r w:rsidR="00222CE7">
          <w:rPr>
            <w:noProof/>
            <w:webHidden/>
          </w:rPr>
          <w:fldChar w:fldCharType="end"/>
        </w:r>
      </w:hyperlink>
    </w:p>
    <w:p w14:paraId="5D729E64" w14:textId="714ED836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7" w:history="1">
        <w:r w:rsidR="00222CE7" w:rsidRPr="006F6270">
          <w:rPr>
            <w:rStyle w:val="Hyperlink"/>
            <w:noProof/>
          </w:rPr>
          <w:t>Tabela 8 – Requisitos funcionais Back-Office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_Toc152166177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15</w:t>
        </w:r>
        <w:r w:rsidR="00222CE7">
          <w:rPr>
            <w:noProof/>
            <w:webHidden/>
          </w:rPr>
          <w:fldChar w:fldCharType="end"/>
        </w:r>
      </w:hyperlink>
    </w:p>
    <w:p w14:paraId="11334F21" w14:textId="14353FCC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8" w:history="1">
        <w:r w:rsidR="00222CE7" w:rsidRPr="006F6270">
          <w:rPr>
            <w:rStyle w:val="Hyperlink"/>
            <w:noProof/>
          </w:rPr>
          <w:t>Tabela 9 – Requisitos funcionais App mobile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_Toc152166178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15</w:t>
        </w:r>
        <w:r w:rsidR="00222CE7">
          <w:rPr>
            <w:noProof/>
            <w:webHidden/>
          </w:rPr>
          <w:fldChar w:fldCharType="end"/>
        </w:r>
      </w:hyperlink>
    </w:p>
    <w:p w14:paraId="786F4E92" w14:textId="7E3EDCEC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9" w:history="1">
        <w:r w:rsidR="00222CE7" w:rsidRPr="006F6270">
          <w:rPr>
            <w:rStyle w:val="Hyperlink"/>
            <w:noProof/>
          </w:rPr>
          <w:t>Tabela 10 – Cruzamento dos requisitos funcionais e respetivos roles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_Toc152166179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16</w:t>
        </w:r>
        <w:r w:rsidR="00222CE7">
          <w:rPr>
            <w:noProof/>
            <w:webHidden/>
          </w:rPr>
          <w:fldChar w:fldCharType="end"/>
        </w:r>
      </w:hyperlink>
    </w:p>
    <w:p w14:paraId="61262FF9" w14:textId="36AFBA77" w:rsidR="00222CE7" w:rsidRDefault="00000000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80" w:history="1">
        <w:r w:rsidR="00222CE7" w:rsidRPr="006F6270">
          <w:rPr>
            <w:rStyle w:val="Hyperlink"/>
            <w:noProof/>
          </w:rPr>
          <w:t>Tabela 11 – Requisitos Não funcionais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_Toc152166180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17</w:t>
        </w:r>
        <w:r w:rsidR="00222CE7">
          <w:rPr>
            <w:noProof/>
            <w:webHidden/>
          </w:rPr>
          <w:fldChar w:fldCharType="end"/>
        </w:r>
      </w:hyperlink>
    </w:p>
    <w:p w14:paraId="135C3964" w14:textId="110B43E5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Heading1"/>
      </w:pPr>
      <w:bookmarkStart w:id="3" w:name="_Toc152166119"/>
      <w:r>
        <w:lastRenderedPageBreak/>
        <w:t>Introdução</w:t>
      </w:r>
      <w:bookmarkEnd w:id="3"/>
    </w:p>
    <w:p w14:paraId="6C578213" w14:textId="77777777" w:rsidR="008E100D" w:rsidRDefault="008E100D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No âmbito do projeto de final de curso que incorpora as unidades curriculares: Plataformas de Sistemas de Informação, Serviços e Interoperabilidade de Sistemas e Acesso Móvel a Sistemas de Informação, este projeto consiste numa aplicação web e uma aplicação móvel de uma farmácia, que permite a venda de produtos farmacêuticos a utentes, e gerir a farmácia pelos seus administradores e funcionários.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425FFD8" w14:textId="77777777" w:rsidR="008E100D" w:rsidRDefault="008E100D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Para a consolidação do mesmo, foi realizado o planeamento através do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Scrum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com as devidas sprints com a duração de duas em duas semanas, com reuniões semanais, e sprints com prazos a cumprir. Para o planeamento do sistema foram construídas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Wireframes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mockups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e diagrama Entidade-Relacionamento. Por fim para a construção do Website iremos utilizar a arquitetura MVC e as linguagens de programação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HTML</w:t>
      </w:r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CSS</w:t>
      </w:r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PHP</w:t>
      </w:r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Java</w:t>
      </w:r>
      <w:r>
        <w:rPr>
          <w:rStyle w:val="normaltextrun"/>
          <w:rFonts w:ascii="Calibri" w:hAnsi="Calibri" w:cs="Calibri"/>
          <w:sz w:val="22"/>
          <w:szCs w:val="22"/>
        </w:rPr>
        <w:t xml:space="preserve"> e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XML</w:t>
      </w:r>
      <w:r>
        <w:rPr>
          <w:rStyle w:val="normaltextrun"/>
          <w:rFonts w:ascii="Calibri" w:hAnsi="Calibri" w:cs="Calibri"/>
          <w:sz w:val="22"/>
          <w:szCs w:val="22"/>
        </w:rPr>
        <w:t>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0011E664" w14:textId="69E5F189" w:rsidR="002A37DD" w:rsidRPr="002A37DD" w:rsidRDefault="002A37DD" w:rsidP="002A37DD"/>
    <w:p w14:paraId="135128B7" w14:textId="43DF3DE1" w:rsidR="00015B4A" w:rsidRDefault="00901F0C" w:rsidP="00015B4A">
      <w:pPr>
        <w:pStyle w:val="Heading2"/>
        <w:rPr>
          <w:noProof/>
        </w:rPr>
      </w:pPr>
      <w:bookmarkStart w:id="4" w:name="_Toc152166120"/>
      <w:r>
        <w:rPr>
          <w:noProof/>
        </w:rPr>
        <w:t>Sumário executivo</w:t>
      </w:r>
      <w:bookmarkEnd w:id="4"/>
    </w:p>
    <w:p w14:paraId="0FB5F1E6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2) É apresentado ao mercado o nosso plano comercial: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520DC8AA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Definição de objetivos;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5D7FFDD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Funcionalidades do Website;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A7FC6E1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Linguagens de programação utilizadas.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12FDA0D9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3) Pontos positivos e negativos do Website.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27106918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4) Análise de concorrentes para obtenção de ideias, tendo como base os seguintes tópicos: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3B9C8367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Descrição;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E69DD68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Vantagens;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3E5FDA90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Desvantagens;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E50A2D8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O que falta.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684452E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5) Roles e requisitos do SI;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4B5EFAB5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6)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User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Stories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15C4DB7B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7) Diagrama Entidade-Relacionamento;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3C24BC79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8) Construção de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Wireframes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mockups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685F5009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9) Definição dos Serviços.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Heading1"/>
      </w:pPr>
      <w:bookmarkStart w:id="5" w:name="_Toc152166121"/>
      <w:r>
        <w:lastRenderedPageBreak/>
        <w:t>Definição da Lógica de Negócio</w:t>
      </w:r>
      <w:bookmarkEnd w:id="5"/>
    </w:p>
    <w:p w14:paraId="1A6A5F4A" w14:textId="72290BBE" w:rsidR="009B3464" w:rsidRDefault="009B3464" w:rsidP="009B3464"/>
    <w:p w14:paraId="539E3B0D" w14:textId="43C796A2" w:rsidR="00A60ED2" w:rsidRDefault="00A60ED2" w:rsidP="00A60ED2">
      <w:pPr>
        <w:spacing w:after="0" w:line="360" w:lineRule="auto"/>
        <w:ind w:firstLine="851"/>
        <w:rPr>
          <w:noProof/>
        </w:rPr>
      </w:pPr>
      <w:r>
        <w:rPr>
          <w:noProof/>
        </w:rPr>
        <w:t>O sistema tem como principal objetivo ajudar os funcionários a gerir os produtos disponiveis para venda. O sistema permite também gerir toda a farmácia, desde os seus fornecedores, a vendas, a outros estabelecimentos, departamentos, receitas médicas de utentes e despesas. Já para os utentes que utilizem o sistema poderão comprar os medicamentos que necessitem, no caso de o medicamento necessitar de receita médica terão de o inserir o número da mesma.</w:t>
      </w:r>
    </w:p>
    <w:p w14:paraId="451BA5B4" w14:textId="6E9339A3" w:rsidR="00AE796D" w:rsidRDefault="00A60ED2" w:rsidP="00976193">
      <w:pPr>
        <w:spacing w:after="0" w:line="360" w:lineRule="auto"/>
        <w:ind w:firstLine="851"/>
      </w:pPr>
      <w:r>
        <w:rPr>
          <w:noProof/>
        </w:rPr>
        <w:t>O sistema também contém uma aplicação móvel que fornece os mesmos privilegios ao cliente que o website, porém a mesma oferece descontos exclusivos para clientes ao utilizar a app, a loja mais próxima e informa sempre quando um novo produto está disponível se o utente assim o desejar.</w:t>
      </w:r>
    </w:p>
    <w:p w14:paraId="1C9E64DF" w14:textId="71CB2C2B" w:rsidR="00313990" w:rsidRDefault="00313990" w:rsidP="00015B4A"/>
    <w:p w14:paraId="602E29CC" w14:textId="7D7C6B72" w:rsidR="00015B4A" w:rsidRDefault="009B3464" w:rsidP="009B3464">
      <w:pPr>
        <w:pStyle w:val="Heading1"/>
      </w:pPr>
      <w:bookmarkStart w:id="6" w:name="_Toc152166122"/>
      <w:r>
        <w:lastRenderedPageBreak/>
        <w:t>Análise de Impacto</w:t>
      </w:r>
      <w:bookmarkEnd w:id="6"/>
    </w:p>
    <w:p w14:paraId="07AEA04E" w14:textId="147E8A4D" w:rsidR="00015B4A" w:rsidRDefault="00385307" w:rsidP="00EC19B9">
      <w:pPr>
        <w:ind w:left="708" w:hanging="708"/>
      </w:pPr>
      <w:r>
        <w:tab/>
        <w:t>De seguida</w:t>
      </w:r>
      <w:r w:rsidR="00C85B3F">
        <w:t xml:space="preserve"> apresentam-se</w:t>
      </w:r>
      <w:r w:rsidR="003E0005">
        <w:t xml:space="preserve"> os pontos</w:t>
      </w:r>
      <w:r w:rsidR="003D4C41">
        <w:t xml:space="preserve"> positivos e negativos</w:t>
      </w:r>
      <w:r w:rsidR="00C05767">
        <w:t xml:space="preserve"> do sistema:</w:t>
      </w:r>
    </w:p>
    <w:p w14:paraId="07C8D2D6" w14:textId="70925397" w:rsidR="00C05767" w:rsidRDefault="00CC491B" w:rsidP="00015B4A">
      <w:pPr>
        <w:rPr>
          <w:b/>
          <w:bCs/>
        </w:rPr>
      </w:pPr>
      <w:r>
        <w:tab/>
      </w:r>
      <w:r>
        <w:tab/>
      </w:r>
      <w:r w:rsidRPr="0055362F">
        <w:rPr>
          <w:b/>
          <w:bCs/>
        </w:rPr>
        <w:t>Pontos positivos</w:t>
      </w:r>
      <w:r w:rsidR="00285927">
        <w:rPr>
          <w:b/>
          <w:bCs/>
        </w:rPr>
        <w:t>:</w:t>
      </w:r>
    </w:p>
    <w:p w14:paraId="4A87EA71" w14:textId="460124CF" w:rsidR="006761C1" w:rsidRPr="00D00D11" w:rsidRDefault="00BA1BF8" w:rsidP="00C1260E">
      <w:pPr>
        <w:pStyle w:val="ListParagraph"/>
        <w:numPr>
          <w:ilvl w:val="0"/>
          <w:numId w:val="28"/>
        </w:numPr>
      </w:pPr>
      <w:r w:rsidRPr="00D00D11">
        <w:t>Gestão simplificada</w:t>
      </w:r>
    </w:p>
    <w:p w14:paraId="5BF47812" w14:textId="6211873B" w:rsidR="00DF5BA6" w:rsidRPr="00D00D11" w:rsidRDefault="00DF5BA6" w:rsidP="00C1260E">
      <w:pPr>
        <w:pStyle w:val="ListParagraph"/>
        <w:numPr>
          <w:ilvl w:val="0"/>
          <w:numId w:val="28"/>
        </w:numPr>
      </w:pPr>
      <w:r w:rsidRPr="00D00D11">
        <w:t>Poupança de tempo ao Utilizador</w:t>
      </w:r>
    </w:p>
    <w:p w14:paraId="6B295F3C" w14:textId="113D0017" w:rsidR="00DF5BA6" w:rsidRPr="00D00D11" w:rsidRDefault="00543255" w:rsidP="00C1260E">
      <w:pPr>
        <w:pStyle w:val="ListParagraph"/>
        <w:numPr>
          <w:ilvl w:val="0"/>
          <w:numId w:val="28"/>
        </w:numPr>
      </w:pPr>
      <w:r w:rsidRPr="00D00D11">
        <w:t>Aumento da eficiência</w:t>
      </w:r>
    </w:p>
    <w:p w14:paraId="3D5D43F8" w14:textId="77777777" w:rsidR="00424C88" w:rsidRDefault="00424C88" w:rsidP="00424C88">
      <w:pPr>
        <w:ind w:left="2484"/>
      </w:pPr>
    </w:p>
    <w:p w14:paraId="65064361" w14:textId="46749404" w:rsidR="00424C88" w:rsidRDefault="00424C88" w:rsidP="00424C88">
      <w:pPr>
        <w:ind w:left="1416"/>
        <w:rPr>
          <w:b/>
          <w:bCs/>
        </w:rPr>
      </w:pPr>
      <w:r w:rsidRPr="00424C88">
        <w:rPr>
          <w:b/>
          <w:bCs/>
        </w:rPr>
        <w:t>Pontos negativos:</w:t>
      </w:r>
    </w:p>
    <w:p w14:paraId="381A06EE" w14:textId="7AC52312" w:rsidR="00424C88" w:rsidRPr="007B4837" w:rsidRDefault="00722296" w:rsidP="00C1260E">
      <w:pPr>
        <w:pStyle w:val="ListParagraph"/>
        <w:numPr>
          <w:ilvl w:val="0"/>
          <w:numId w:val="27"/>
        </w:numPr>
      </w:pPr>
      <w:r>
        <w:t xml:space="preserve">Não possui acesso direto ao </w:t>
      </w:r>
      <w:r w:rsidR="00A73F89">
        <w:t>S</w:t>
      </w:r>
      <w:r>
        <w:t>erviço</w:t>
      </w:r>
      <w:r w:rsidR="00A73F89">
        <w:t xml:space="preserve"> Nacional de Saúde (SNS)</w:t>
      </w:r>
    </w:p>
    <w:p w14:paraId="7A49A02C" w14:textId="0938EB57" w:rsidR="00015B4A" w:rsidRDefault="00922C52" w:rsidP="009B3464">
      <w:pPr>
        <w:pStyle w:val="Heading1"/>
      </w:pPr>
      <w:bookmarkStart w:id="7" w:name="_Toc152166123"/>
      <w:r>
        <w:lastRenderedPageBreak/>
        <w:t>Análise Concorrencial</w:t>
      </w:r>
      <w:bookmarkEnd w:id="7"/>
    </w:p>
    <w:p w14:paraId="70DC8C66" w14:textId="60D07406" w:rsidR="00015B4A" w:rsidRDefault="00015B4A" w:rsidP="00015B4A"/>
    <w:p w14:paraId="37FFE777" w14:textId="11056A02" w:rsidR="0043019C" w:rsidRDefault="00F52BFA" w:rsidP="00922C52">
      <w:pPr>
        <w:pStyle w:val="Heading3"/>
      </w:pPr>
      <w:bookmarkStart w:id="8" w:name="_Toc152166124"/>
      <w:r>
        <w:t xml:space="preserve">Farmácias </w:t>
      </w:r>
      <w:proofErr w:type="gramStart"/>
      <w:r>
        <w:t>Portuguesas</w:t>
      </w:r>
      <w:bookmarkEnd w:id="8"/>
      <w:proofErr w:type="gramEnd"/>
    </w:p>
    <w:p w14:paraId="1D5C315C" w14:textId="021274D5" w:rsidR="00922C52" w:rsidRDefault="00922C52" w:rsidP="00922C52">
      <w:pPr>
        <w:pStyle w:val="Caption"/>
        <w:keepNext/>
        <w:jc w:val="center"/>
      </w:pPr>
      <w:bookmarkStart w:id="9" w:name="_Toc152166170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1</w:t>
      </w:r>
      <w:r w:rsidR="00000000">
        <w:rPr>
          <w:noProof/>
        </w:rPr>
        <w:fldChar w:fldCharType="end"/>
      </w:r>
      <w:r w:rsidR="00D7011F">
        <w:t xml:space="preserve"> – Descrição d</w:t>
      </w:r>
      <w:r w:rsidR="00785A9B">
        <w:t>as Farmácias Portuguesas</w:t>
      </w:r>
      <w:bookmarkEnd w:id="9"/>
    </w:p>
    <w:tbl>
      <w:tblPr>
        <w:tblStyle w:val="GridTable7Colorful-Accent3"/>
        <w:tblW w:w="9639" w:type="dxa"/>
        <w:tblInd w:w="-5" w:type="dxa"/>
        <w:tblLook w:val="04A0" w:firstRow="1" w:lastRow="0" w:firstColumn="1" w:lastColumn="0" w:noHBand="0" w:noVBand="1"/>
      </w:tblPr>
      <w:tblGrid>
        <w:gridCol w:w="2196"/>
        <w:gridCol w:w="7447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722B37A7" w:rsidR="00D7011F" w:rsidRDefault="00502CCA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7F0302C4" wp14:editId="318E1835">
                  <wp:extent cx="6120130" cy="2949575"/>
                  <wp:effectExtent l="0" t="0" r="0" b="3175"/>
                  <wp:docPr id="1340261839" name="Imagem 1340261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26183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00E5CDC3" w:rsidR="00D7011F" w:rsidRPr="00D7011F" w:rsidRDefault="00D7011F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32C74570" w:rsidR="00922C52" w:rsidRPr="00785A9B" w:rsidRDefault="00785A9B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A9B">
              <w:t xml:space="preserve">Farmácias </w:t>
            </w:r>
            <w:proofErr w:type="gramStart"/>
            <w:r w:rsidRPr="00785A9B">
              <w:t>Portuguesas</w:t>
            </w:r>
            <w:proofErr w:type="gramEnd"/>
          </w:p>
        </w:tc>
      </w:tr>
      <w:tr w:rsidR="00922C52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0EEEF5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4D4100B5" w14:textId="1758FA42" w:rsidR="00922C52" w:rsidRPr="004B0B06" w:rsidRDefault="00000000" w:rsidP="004B0B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563C1" w:themeColor="hyperlink"/>
                <w:u w:val="single"/>
                <w:lang w:val="en-GB"/>
              </w:rPr>
            </w:pPr>
            <w:hyperlink r:id="rId36" w:history="1">
              <w:r w:rsidR="004B0B06" w:rsidRPr="005F1885">
                <w:rPr>
                  <w:rStyle w:val="Hyperlink"/>
                  <w:lang w:val="en-GB"/>
                </w:rPr>
                <w:t>https://www.farmaciasportuguesas.pt/</w:t>
              </w:r>
            </w:hyperlink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978DF57" w:rsidR="00922C52" w:rsidRDefault="00203E77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WebSite</w:t>
            </w:r>
            <w:proofErr w:type="spellEnd"/>
            <w:r>
              <w:t xml:space="preserve"> de uma farmácia </w:t>
            </w:r>
            <w:r w:rsidR="004E557C">
              <w:t>que permite verificar qual a farmácia mais próxima da sua localização atual</w:t>
            </w:r>
            <w:r w:rsidR="001864CB">
              <w:t xml:space="preserve">. Inclui a funcionalidade de </w:t>
            </w:r>
            <w:r w:rsidR="00122713">
              <w:t>efetuar</w:t>
            </w:r>
            <w:r w:rsidR="001864CB">
              <w:t xml:space="preserve"> compras online onde o utente pode</w:t>
            </w:r>
            <w:r w:rsidR="004F021A">
              <w:t xml:space="preserve"> optar por receber em casa ou ir buscar a farmácia que pretende. </w:t>
            </w:r>
            <w:r w:rsidR="00D6654B">
              <w:t xml:space="preserve">Também inclui a funcionalidade de inserir a sua receita médica onde pode escolher </w:t>
            </w:r>
            <w:r w:rsidR="00697055">
              <w:t>os medicamentos que pretende</w:t>
            </w:r>
            <w:r w:rsidR="00CA5CF8">
              <w:t>,</w:t>
            </w:r>
            <w:r w:rsidR="00697055">
              <w:t xml:space="preserve"> e pode também escolher onde os quer levantar</w:t>
            </w:r>
            <w:r w:rsidR="00631832">
              <w:t>.</w:t>
            </w:r>
            <w:r w:rsidR="00963607">
              <w:t xml:space="preserve"> O sistema permite </w:t>
            </w:r>
            <w:r w:rsidR="00CA5CF8">
              <w:t xml:space="preserve">também </w:t>
            </w:r>
            <w:r w:rsidR="008D0083">
              <w:t xml:space="preserve">a </w:t>
            </w:r>
            <w:r w:rsidR="00963607">
              <w:t xml:space="preserve">pesquisa </w:t>
            </w:r>
            <w:r w:rsidR="008D0083">
              <w:t>de</w:t>
            </w:r>
            <w:r w:rsidR="00963607">
              <w:t xml:space="preserve"> temas sobre </w:t>
            </w:r>
            <w:r w:rsidR="008D0083">
              <w:t xml:space="preserve">a </w:t>
            </w:r>
            <w:r w:rsidR="00963607">
              <w:t xml:space="preserve">saúde de (A </w:t>
            </w:r>
            <w:proofErr w:type="spellStart"/>
            <w:r w:rsidR="00963607">
              <w:t>a</w:t>
            </w:r>
            <w:proofErr w:type="spellEnd"/>
            <w:r w:rsidR="00963607">
              <w:t xml:space="preserve"> Z).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79F848BD" w:rsidR="00922C52" w:rsidRDefault="0012327F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simples</w:t>
            </w:r>
            <w:r w:rsidR="005A13A8">
              <w:t xml:space="preserve">, </w:t>
            </w:r>
            <w:r w:rsidR="000C2376">
              <w:t>intuitivo e moderno.</w:t>
            </w:r>
            <w:r>
              <w:t xml:space="preserve"> </w:t>
            </w:r>
            <w:r w:rsidR="002C7B4F">
              <w:t>Permite</w:t>
            </w:r>
            <w:r w:rsidR="000C2376">
              <w:t xml:space="preserve"> verificar a farmácia mais próxima</w:t>
            </w:r>
            <w:r w:rsidR="002C7B4F">
              <w:t xml:space="preserve"> ao Utilizador</w:t>
            </w:r>
            <w:r w:rsidR="008B2D94">
              <w:t>. Consegu</w:t>
            </w:r>
            <w:r w:rsidR="00DD0FA0">
              <w:t>e</w:t>
            </w:r>
            <w:r w:rsidR="008B2D94">
              <w:t xml:space="preserve"> redimir os medicamentos da sua respetiva receita médica</w:t>
            </w:r>
            <w:r w:rsidR="0030354F">
              <w:t xml:space="preserve">. </w:t>
            </w:r>
            <w:r w:rsidR="00230973">
              <w:t>Fórum para pesquisar</w:t>
            </w:r>
            <w:r w:rsidR="00963607">
              <w:t xml:space="preserve"> temas de saúde.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9FFB8A" w:rsidR="00922C52" w:rsidRDefault="00352E26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4B9EF13D" w:rsidR="00922C52" w:rsidRDefault="00352E26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Pesquisa por nome em uma categoria</w:t>
            </w:r>
          </w:p>
        </w:tc>
      </w:tr>
    </w:tbl>
    <w:p w14:paraId="72DCC83E" w14:textId="7F1143F7" w:rsidR="00922C52" w:rsidRDefault="00922C52" w:rsidP="00922C52"/>
    <w:p w14:paraId="4F6D10F2" w14:textId="77777777" w:rsidR="00DF0241" w:rsidRDefault="00DF0241" w:rsidP="00922C52"/>
    <w:p w14:paraId="196763C7" w14:textId="77777777" w:rsidR="00DF0241" w:rsidRDefault="00DF0241" w:rsidP="00922C52"/>
    <w:p w14:paraId="173B3814" w14:textId="77777777" w:rsidR="00DF0241" w:rsidRDefault="00DF0241" w:rsidP="00922C52"/>
    <w:p w14:paraId="116E8C34" w14:textId="77777777" w:rsidR="00F11FBC" w:rsidRDefault="00F11FBC" w:rsidP="00922C52"/>
    <w:p w14:paraId="6E331C89" w14:textId="77777777" w:rsidR="00DF0241" w:rsidRDefault="00DF0241" w:rsidP="00922C52"/>
    <w:p w14:paraId="6A81812B" w14:textId="77E54AB9" w:rsidR="00D7011F" w:rsidRDefault="00E96750" w:rsidP="00D7011F">
      <w:pPr>
        <w:pStyle w:val="Heading3"/>
      </w:pPr>
      <w:bookmarkStart w:id="10" w:name="_Toc152166125"/>
      <w:r>
        <w:lastRenderedPageBreak/>
        <w:t>Farmácia Online</w:t>
      </w:r>
      <w:bookmarkEnd w:id="10"/>
    </w:p>
    <w:p w14:paraId="05455100" w14:textId="170BE75E" w:rsidR="00D7011F" w:rsidRDefault="00D7011F" w:rsidP="00D7011F"/>
    <w:p w14:paraId="4F412293" w14:textId="09605344" w:rsidR="00D7011F" w:rsidRDefault="00D7011F" w:rsidP="00D7011F">
      <w:pPr>
        <w:pStyle w:val="Caption"/>
        <w:keepNext/>
        <w:jc w:val="center"/>
      </w:pPr>
      <w:bookmarkStart w:id="11" w:name="_Toc152166171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– Descrição d</w:t>
      </w:r>
      <w:r w:rsidR="00DA0875">
        <w:t>a Farmácia Online</w:t>
      </w:r>
      <w:bookmarkEnd w:id="11"/>
    </w:p>
    <w:tbl>
      <w:tblPr>
        <w:tblStyle w:val="GridTable7Colorful-Accent3"/>
        <w:tblW w:w="9639" w:type="dxa"/>
        <w:tblInd w:w="-5" w:type="dxa"/>
        <w:tblLook w:val="04A0" w:firstRow="1" w:lastRow="0" w:firstColumn="1" w:lastColumn="0" w:noHBand="0" w:noVBand="1"/>
      </w:tblPr>
      <w:tblGrid>
        <w:gridCol w:w="2276"/>
        <w:gridCol w:w="7367"/>
      </w:tblGrid>
      <w:tr w:rsidR="00D7011F" w14:paraId="1CB8F3A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51AAB39A" w14:textId="2BC1321B" w:rsidR="00D7011F" w:rsidRPr="00DA0875" w:rsidRDefault="00DA0875" w:rsidP="00DA0875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6093F56E" wp14:editId="273B56BA">
                  <wp:extent cx="6120130" cy="2956560"/>
                  <wp:effectExtent l="0" t="0" r="0" b="0"/>
                  <wp:docPr id="1052558958" name="Imagem 10525589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55895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11F" w14:paraId="613958A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121057E7" w:rsidR="00D7011F" w:rsidRPr="002C70FD" w:rsidRDefault="00DA087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DA0875">
              <w:t>Farmácia Online</w:t>
            </w:r>
          </w:p>
        </w:tc>
      </w:tr>
      <w:tr w:rsidR="00D7011F" w14:paraId="69949E0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17C364C8" w:rsidR="00D7011F" w:rsidRDefault="00000000" w:rsidP="007F4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38" w:history="1">
              <w:r w:rsidR="007F4BE5">
                <w:rPr>
                  <w:rStyle w:val="Hyperlink"/>
                </w:rPr>
                <w:t>https://www.afarmaciaonline.pt/</w:t>
              </w:r>
            </w:hyperlink>
          </w:p>
        </w:tc>
      </w:tr>
      <w:tr w:rsidR="00D7011F" w14:paraId="41BD083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0AD8FDBB" w:rsidR="00D7011F" w:rsidRDefault="004271C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WebSite</w:t>
            </w:r>
            <w:proofErr w:type="spellEnd"/>
            <w:r>
              <w:t xml:space="preserve"> de uma farmácia que </w:t>
            </w:r>
            <w:r w:rsidR="00323CDE">
              <w:t xml:space="preserve">permite </w:t>
            </w:r>
            <w:r w:rsidR="005132FC">
              <w:t>efetuar</w:t>
            </w:r>
            <w:r>
              <w:t xml:space="preserve"> </w:t>
            </w:r>
            <w:r w:rsidR="006E786E">
              <w:t xml:space="preserve">a </w:t>
            </w:r>
            <w:r w:rsidR="00661AFF">
              <w:t>compra</w:t>
            </w:r>
            <w:r>
              <w:t xml:space="preserve"> online </w:t>
            </w:r>
            <w:r w:rsidR="00323CDE">
              <w:t>dos produtos farmacêuticos</w:t>
            </w:r>
            <w:r w:rsidR="00E9213A">
              <w:t xml:space="preserve">, </w:t>
            </w:r>
            <w:r w:rsidR="00661AFF">
              <w:t>onde</w:t>
            </w:r>
            <w:r>
              <w:t xml:space="preserve"> o utente pode optar por receber em casa ou </w:t>
            </w:r>
            <w:r w:rsidR="00560AAB">
              <w:t>levantar</w:t>
            </w:r>
            <w:r w:rsidR="00661AFF">
              <w:t xml:space="preserve"> </w:t>
            </w:r>
            <w:r w:rsidR="00560AAB">
              <w:t>n</w:t>
            </w:r>
            <w:r w:rsidR="00661AFF">
              <w:t>a</w:t>
            </w:r>
            <w:r>
              <w:t xml:space="preserve"> farmácia </w:t>
            </w:r>
            <w:r w:rsidR="00323178">
              <w:t>pretendid</w:t>
            </w:r>
            <w:r w:rsidR="00BF0ADF">
              <w:t>a</w:t>
            </w:r>
            <w:r w:rsidR="00661AFF">
              <w:t>.</w:t>
            </w:r>
            <w:r>
              <w:t xml:space="preserve"> Também inclui a funcionalidade de escolher os medicamentos </w:t>
            </w:r>
            <w:r w:rsidR="00BB4FB4">
              <w:t>sujeitos a receita médica</w:t>
            </w:r>
            <w:r>
              <w:t xml:space="preserve"> e pode escolher onde os quer levantar. </w:t>
            </w:r>
            <w:r w:rsidR="00BF0ADF">
              <w:t>Este</w:t>
            </w:r>
            <w:r w:rsidR="00661AFF">
              <w:t xml:space="preserve"> também permite </w:t>
            </w:r>
            <w:r w:rsidR="00ED52F7">
              <w:t xml:space="preserve">a </w:t>
            </w:r>
            <w:r w:rsidR="00661AFF">
              <w:t>pesquisa</w:t>
            </w:r>
            <w:r w:rsidR="00A47F21">
              <w:t xml:space="preserve"> do</w:t>
            </w:r>
            <w:r w:rsidR="00657094">
              <w:t>s</w:t>
            </w:r>
            <w:r w:rsidR="00A47F21">
              <w:t xml:space="preserve"> produto</w:t>
            </w:r>
            <w:r w:rsidR="00657094">
              <w:t>s</w:t>
            </w:r>
            <w:r w:rsidR="00A47F21">
              <w:t xml:space="preserve"> por </w:t>
            </w:r>
            <w:r w:rsidR="00657094">
              <w:t>categorias</w:t>
            </w:r>
            <w:r w:rsidR="00A47F21">
              <w:t xml:space="preserve"> (Promoções, </w:t>
            </w:r>
            <w:proofErr w:type="spellStart"/>
            <w:r w:rsidR="00A47F21">
              <w:t>Dermocosmética</w:t>
            </w:r>
            <w:proofErr w:type="spellEnd"/>
            <w:r w:rsidR="00A47F21">
              <w:t xml:space="preserve">, Vitaminas, Bem-Estar, </w:t>
            </w:r>
            <w:r w:rsidR="00657094">
              <w:t>e</w:t>
            </w:r>
            <w:r w:rsidR="00A47F21">
              <w:t xml:space="preserve"> Mamã e Bebé).</w:t>
            </w:r>
          </w:p>
        </w:tc>
      </w:tr>
      <w:tr w:rsidR="00D7011F" w14:paraId="1626D74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03F4B11A" w:rsidR="00D7011F" w:rsidRDefault="00B9505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Possui </w:t>
            </w:r>
            <w:r w:rsidR="0012460F">
              <w:t xml:space="preserve">opção de </w:t>
            </w:r>
            <w:r w:rsidR="00E35DC3">
              <w:t>favoritos</w:t>
            </w:r>
            <w:r w:rsidR="0005074A">
              <w:t xml:space="preserve">, </w:t>
            </w:r>
            <w:r w:rsidR="003969AA">
              <w:t>contem</w:t>
            </w:r>
            <w:r w:rsidR="008F6485">
              <w:t xml:space="preserve"> também</w:t>
            </w:r>
            <w:r w:rsidR="00A37250">
              <w:t xml:space="preserve"> </w:t>
            </w:r>
            <w:r w:rsidR="003969AA">
              <w:t>uma opção de</w:t>
            </w:r>
            <w:r w:rsidR="00A37250">
              <w:t xml:space="preserve"> interação direta com o ap</w:t>
            </w:r>
            <w:r w:rsidR="003969AA">
              <w:t>o</w:t>
            </w:r>
            <w:r w:rsidR="00A37250">
              <w:t>io ao cliente</w:t>
            </w:r>
            <w:r w:rsidR="00AF7038">
              <w:t xml:space="preserve">, e </w:t>
            </w:r>
            <w:r w:rsidR="000541A9">
              <w:t xml:space="preserve">na opção de medicamentos </w:t>
            </w:r>
            <w:r w:rsidR="00B90F37">
              <w:t>sujeitos a</w:t>
            </w:r>
            <w:r w:rsidR="000541A9">
              <w:t xml:space="preserve"> receita médica </w:t>
            </w:r>
            <w:r w:rsidR="001E15AA">
              <w:t xml:space="preserve">são apresentados </w:t>
            </w:r>
            <w:r w:rsidR="000541A9">
              <w:t>os produtos que necessitam deste comprovativo.</w:t>
            </w:r>
          </w:p>
        </w:tc>
      </w:tr>
      <w:tr w:rsidR="00D7011F" w14:paraId="6D77B01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54D7D917" w:rsidR="00D7011F" w:rsidRDefault="00A628F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Design pouco intuitivo</w:t>
            </w:r>
            <w:r w:rsidR="008848AD">
              <w:t xml:space="preserve">, </w:t>
            </w:r>
            <w:r w:rsidR="00FD13C0">
              <w:t xml:space="preserve">e </w:t>
            </w:r>
            <w:r w:rsidR="006B6FC8">
              <w:t>na</w:t>
            </w:r>
            <w:r w:rsidR="008848AD">
              <w:t xml:space="preserve"> opção</w:t>
            </w:r>
            <w:r w:rsidR="00E07F4E">
              <w:t xml:space="preserve"> </w:t>
            </w:r>
            <w:r w:rsidR="006B6FC8">
              <w:t xml:space="preserve">de farmácias </w:t>
            </w:r>
            <w:r w:rsidR="00347B8C">
              <w:t>disponíveis</w:t>
            </w:r>
            <w:r w:rsidR="006B6FC8">
              <w:t xml:space="preserve"> </w:t>
            </w:r>
            <w:r w:rsidR="00F00064">
              <w:t xml:space="preserve">a este sistema </w:t>
            </w:r>
            <w:r w:rsidR="00E07F4E">
              <w:t xml:space="preserve">apresenta </w:t>
            </w:r>
            <w:r w:rsidR="00F26717">
              <w:t>uma</w:t>
            </w:r>
            <w:r w:rsidR="00E07F4E">
              <w:t xml:space="preserve"> lista </w:t>
            </w:r>
            <w:r w:rsidR="00187FCF">
              <w:t xml:space="preserve">muito </w:t>
            </w:r>
            <w:r w:rsidR="00E07F4E">
              <w:t>extensa</w:t>
            </w:r>
            <w:r w:rsidR="00F26717">
              <w:t xml:space="preserve"> das </w:t>
            </w:r>
            <w:r w:rsidR="006B6FC8">
              <w:t>farmácias</w:t>
            </w:r>
            <w:r w:rsidR="00AF7038">
              <w:t>.</w:t>
            </w:r>
          </w:p>
        </w:tc>
      </w:tr>
      <w:tr w:rsidR="00D7011F" w14:paraId="0E86283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6C0BA56C" w:rsidR="00D7011F" w:rsidRDefault="001F570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Não contem a opção de localização </w:t>
            </w:r>
            <w:r w:rsidR="007F49AD">
              <w:t>via GPS</w:t>
            </w:r>
            <w:r w:rsidR="00244311">
              <w:t xml:space="preserve"> </w:t>
            </w:r>
            <w:r>
              <w:t>d</w:t>
            </w:r>
            <w:r w:rsidR="001C4E85">
              <w:t>as</w:t>
            </w:r>
            <w:r>
              <w:t xml:space="preserve"> farmácias </w:t>
            </w:r>
            <w:r w:rsidR="00F55BDE">
              <w:t xml:space="preserve">mais </w:t>
            </w:r>
            <w:r>
              <w:t>próximas do utilizador</w:t>
            </w:r>
            <w:r w:rsidR="0090659B">
              <w:t>.</w:t>
            </w:r>
          </w:p>
        </w:tc>
      </w:tr>
    </w:tbl>
    <w:p w14:paraId="5469662C" w14:textId="77777777" w:rsidR="00D7011F" w:rsidRDefault="00D7011F" w:rsidP="00922C52"/>
    <w:p w14:paraId="733B9A7A" w14:textId="3DFE0CDF" w:rsidR="007F4BE5" w:rsidRDefault="007F4BE5">
      <w:pPr>
        <w:spacing w:after="160"/>
        <w:jc w:val="left"/>
      </w:pPr>
      <w:r>
        <w:br w:type="page"/>
      </w:r>
    </w:p>
    <w:p w14:paraId="56409409" w14:textId="77777777" w:rsidR="00922C52" w:rsidRDefault="00922C52" w:rsidP="00015B4A"/>
    <w:p w14:paraId="1E2BE062" w14:textId="0155760F" w:rsidR="00D7011F" w:rsidRDefault="007F5404" w:rsidP="00D7011F">
      <w:pPr>
        <w:pStyle w:val="Heading3"/>
      </w:pPr>
      <w:bookmarkStart w:id="12" w:name="_Toc152166126"/>
      <w:r>
        <w:t>Loja da Farmácia</w:t>
      </w:r>
      <w:bookmarkEnd w:id="12"/>
      <w:r>
        <w:t xml:space="preserve"> </w:t>
      </w:r>
    </w:p>
    <w:p w14:paraId="144BDE21" w14:textId="688BBEAF" w:rsidR="00D7011F" w:rsidRDefault="00D7011F" w:rsidP="00D7011F">
      <w:pPr>
        <w:pStyle w:val="Caption"/>
        <w:keepNext/>
        <w:jc w:val="center"/>
      </w:pPr>
      <w:bookmarkStart w:id="13" w:name="_Toc152166172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– Descrição d</w:t>
      </w:r>
      <w:r w:rsidR="0088107E">
        <w:t>a Loja da Farmácia</w:t>
      </w:r>
      <w:bookmarkEnd w:id="13"/>
    </w:p>
    <w:tbl>
      <w:tblPr>
        <w:tblStyle w:val="GridTable7Colorful-Accent3"/>
        <w:tblW w:w="9643" w:type="dxa"/>
        <w:tblInd w:w="-5" w:type="dxa"/>
        <w:tblLook w:val="04A0" w:firstRow="1" w:lastRow="0" w:firstColumn="1" w:lastColumn="0" w:noHBand="0" w:noVBand="1"/>
      </w:tblPr>
      <w:tblGrid>
        <w:gridCol w:w="2490"/>
        <w:gridCol w:w="7153"/>
      </w:tblGrid>
      <w:tr w:rsidR="00D7011F" w14:paraId="4C28C430" w14:textId="77777777" w:rsidTr="008F17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43" w:type="dxa"/>
            <w:gridSpan w:val="2"/>
          </w:tcPr>
          <w:p w14:paraId="3D955940" w14:textId="030F921B" w:rsidR="00D7011F" w:rsidRDefault="00BA12BF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0764D919" wp14:editId="42E94BE8">
                  <wp:extent cx="6120130" cy="2950210"/>
                  <wp:effectExtent l="0" t="0" r="0" b="2540"/>
                  <wp:docPr id="1398516315" name="Imagem 1398516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51631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5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15FEB9ED" w:rsidR="00D7011F" w:rsidRPr="00D7011F" w:rsidRDefault="00D7011F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8F1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52FB523C" w14:textId="77777777" w:rsidR="00D7011F" w:rsidRPr="00037121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037121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409" w:type="dxa"/>
          </w:tcPr>
          <w:p w14:paraId="0E8E97C0" w14:textId="58D2A79E" w:rsidR="00D7011F" w:rsidRPr="00037121" w:rsidRDefault="000371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121">
              <w:t>Loja da Farmácia</w:t>
            </w:r>
          </w:p>
        </w:tc>
      </w:tr>
      <w:tr w:rsidR="00D7011F" w14:paraId="48BFCD10" w14:textId="77777777" w:rsidTr="008F17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7C753349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409" w:type="dxa"/>
          </w:tcPr>
          <w:p w14:paraId="373D6105" w14:textId="42825FC9" w:rsidR="00D7011F" w:rsidRPr="00037121" w:rsidRDefault="00000000" w:rsidP="000371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563C1" w:themeColor="hyperlink"/>
                <w:u w:val="single"/>
              </w:rPr>
            </w:pPr>
            <w:hyperlink r:id="rId40" w:history="1">
              <w:r w:rsidR="00037121">
                <w:rPr>
                  <w:rStyle w:val="Hyperlink"/>
                </w:rPr>
                <w:t>https://www.lojadafarmacia.com/pt</w:t>
              </w:r>
            </w:hyperlink>
          </w:p>
        </w:tc>
      </w:tr>
      <w:tr w:rsidR="008F1739" w14:paraId="47EF92EE" w14:textId="77777777" w:rsidTr="008F1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012ACD43" w14:textId="77777777" w:rsidR="008F1739" w:rsidRPr="00D7011F" w:rsidRDefault="008F1739" w:rsidP="008F1739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409" w:type="dxa"/>
          </w:tcPr>
          <w:p w14:paraId="62112CC6" w14:textId="3491A2A4" w:rsidR="008F1739" w:rsidRDefault="00E8638E" w:rsidP="008F173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Website p</w:t>
            </w:r>
            <w:r w:rsidR="00DF2202">
              <w:t>ermite</w:t>
            </w:r>
            <w:r w:rsidR="0096054F">
              <w:t xml:space="preserve"> </w:t>
            </w:r>
            <w:r w:rsidR="008F1739">
              <w:t xml:space="preserve">realizar compras online onde o utente </w:t>
            </w:r>
            <w:r w:rsidR="00E015DA">
              <w:t>apenas pode a</w:t>
            </w:r>
            <w:r w:rsidR="00FE55AB">
              <w:t>s</w:t>
            </w:r>
            <w:r w:rsidR="00E015DA">
              <w:t xml:space="preserve"> receber em casa</w:t>
            </w:r>
            <w:r w:rsidR="008F1739">
              <w:t xml:space="preserve">. </w:t>
            </w:r>
            <w:r w:rsidR="006C54E1">
              <w:t>É possível o utente aderir a uma news</w:t>
            </w:r>
            <w:r w:rsidR="001F2B90">
              <w:t>letter</w:t>
            </w:r>
            <w:r w:rsidR="009D0EA5">
              <w:t xml:space="preserve"> para obter 5% de desconto</w:t>
            </w:r>
            <w:r w:rsidR="006B46F3">
              <w:t xml:space="preserve">. O sistema </w:t>
            </w:r>
            <w:r w:rsidR="00C11631">
              <w:t>oferece</w:t>
            </w:r>
            <w:r w:rsidR="006B46F3">
              <w:t xml:space="preserve"> </w:t>
            </w:r>
            <w:r w:rsidR="009C5A63">
              <w:t>também a</w:t>
            </w:r>
            <w:r w:rsidR="006B46F3">
              <w:t xml:space="preserve">o utente </w:t>
            </w:r>
            <w:r w:rsidR="00790749">
              <w:t xml:space="preserve">caso </w:t>
            </w:r>
            <w:r w:rsidR="006B46F3">
              <w:t>t</w:t>
            </w:r>
            <w:r w:rsidR="00790749">
              <w:t>enha</w:t>
            </w:r>
            <w:r w:rsidR="006B46F3">
              <w:t xml:space="preserve"> algum problema ou dúvida</w:t>
            </w:r>
            <w:r w:rsidR="00570BCF">
              <w:t>,</w:t>
            </w:r>
            <w:r w:rsidR="006B46F3">
              <w:t xml:space="preserve"> </w:t>
            </w:r>
            <w:r w:rsidR="00C30BD5">
              <w:t>pode</w:t>
            </w:r>
            <w:r w:rsidR="006B46F3">
              <w:t xml:space="preserve"> a</w:t>
            </w:r>
            <w:r w:rsidR="005E6F06">
              <w:t>s esclarecer</w:t>
            </w:r>
            <w:r w:rsidR="006B46F3">
              <w:t xml:space="preserve"> através de um chat</w:t>
            </w:r>
            <w:r w:rsidR="004367E1">
              <w:t xml:space="preserve"> disponível para o efeito</w:t>
            </w:r>
            <w:r w:rsidR="006B46F3">
              <w:t>.</w:t>
            </w:r>
          </w:p>
        </w:tc>
      </w:tr>
      <w:tr w:rsidR="00D7011F" w14:paraId="67F4B427" w14:textId="77777777" w:rsidTr="008F17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4CE48216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409" w:type="dxa"/>
          </w:tcPr>
          <w:p w14:paraId="755F66B9" w14:textId="030CB88F" w:rsidR="00D7011F" w:rsidRDefault="0008426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Promoções e campanhas</w:t>
            </w:r>
            <w:r w:rsidR="008A6152">
              <w:t xml:space="preserve"> bem </w:t>
            </w:r>
            <w:r w:rsidR="00066BDE">
              <w:t>visíveis, chat para falar com um farmacêutico</w:t>
            </w:r>
            <w:r w:rsidR="005F3E0E">
              <w:t xml:space="preserve">, </w:t>
            </w:r>
            <w:r w:rsidR="007E11B7">
              <w:t>e</w:t>
            </w:r>
            <w:r w:rsidR="005F3E0E">
              <w:t xml:space="preserve"> pesquisa de produtos por marca</w:t>
            </w:r>
            <w:r w:rsidR="00EC0CB7">
              <w:t>.</w:t>
            </w:r>
          </w:p>
        </w:tc>
      </w:tr>
      <w:tr w:rsidR="00D7011F" w14:paraId="6E3A7852" w14:textId="77777777" w:rsidTr="008F1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31B01A34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409" w:type="dxa"/>
          </w:tcPr>
          <w:p w14:paraId="4BEA1528" w14:textId="37E3B8DC" w:rsidR="00D7011F" w:rsidRDefault="007606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Não </w:t>
            </w:r>
            <w:r w:rsidR="00272273">
              <w:t>contem</w:t>
            </w:r>
            <w:r>
              <w:t xml:space="preserve"> a opção de recolh</w:t>
            </w:r>
            <w:r w:rsidR="00272273">
              <w:t>a das</w:t>
            </w:r>
            <w:r>
              <w:t xml:space="preserve"> encomendas numa loja</w:t>
            </w:r>
            <w:r w:rsidR="00B96A59">
              <w:t xml:space="preserve"> física.</w:t>
            </w:r>
          </w:p>
        </w:tc>
      </w:tr>
      <w:tr w:rsidR="00D7011F" w14:paraId="7B446F9D" w14:textId="77777777" w:rsidTr="008F17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5426C4FE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409" w:type="dxa"/>
          </w:tcPr>
          <w:p w14:paraId="6E6030FE" w14:textId="585D4FC3" w:rsidR="00D7011F" w:rsidRDefault="0036267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Pesquisa por nome em uma categoria</w:t>
            </w:r>
            <w:r w:rsidR="00B96A59">
              <w:t>.</w:t>
            </w:r>
          </w:p>
        </w:tc>
      </w:tr>
    </w:tbl>
    <w:p w14:paraId="1D04864B" w14:textId="77777777" w:rsidR="00D7011F" w:rsidRDefault="00D7011F" w:rsidP="00015B4A"/>
    <w:p w14:paraId="10A56935" w14:textId="4E846842" w:rsidR="00D2223B" w:rsidRDefault="009101CB" w:rsidP="00EF55E9">
      <w:pPr>
        <w:pStyle w:val="Heading3"/>
      </w:pPr>
      <w:bookmarkStart w:id="14" w:name="_Toc152166127"/>
      <w:r>
        <w:lastRenderedPageBreak/>
        <w:t xml:space="preserve">Farmácias </w:t>
      </w:r>
      <w:proofErr w:type="spellStart"/>
      <w:r>
        <w:t>Direct</w:t>
      </w:r>
      <w:bookmarkEnd w:id="14"/>
      <w:proofErr w:type="spellEnd"/>
    </w:p>
    <w:p w14:paraId="622C97E3" w14:textId="58D8853B" w:rsidR="009101CB" w:rsidRDefault="009101CB" w:rsidP="009101CB">
      <w:pPr>
        <w:pStyle w:val="Caption"/>
        <w:keepNext/>
        <w:jc w:val="center"/>
      </w:pPr>
      <w:bookmarkStart w:id="15" w:name="_Toc152166173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– Descrição da Loja da Farmácia</w:t>
      </w:r>
      <w:bookmarkEnd w:id="15"/>
    </w:p>
    <w:tbl>
      <w:tblPr>
        <w:tblStyle w:val="GridTable7Colorful-Accent3"/>
        <w:tblW w:w="9639" w:type="dxa"/>
        <w:tblInd w:w="-5" w:type="dxa"/>
        <w:tblLook w:val="04A0" w:firstRow="1" w:lastRow="0" w:firstColumn="1" w:lastColumn="0" w:noHBand="0" w:noVBand="1"/>
      </w:tblPr>
      <w:tblGrid>
        <w:gridCol w:w="1401"/>
        <w:gridCol w:w="8242"/>
      </w:tblGrid>
      <w:tr w:rsidR="009101CB" w14:paraId="4BEAECB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63CBC06C" w14:textId="4FCC7291" w:rsidR="009101CB" w:rsidRDefault="00066483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71540063" wp14:editId="3A80CFF9">
                  <wp:extent cx="2186656" cy="4533900"/>
                  <wp:effectExtent l="0" t="0" r="4445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156" cy="454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1CAB9" w14:textId="77777777" w:rsidR="009101CB" w:rsidRPr="00D7011F" w:rsidRDefault="009101CB">
            <w:pPr>
              <w:jc w:val="center"/>
              <w:rPr>
                <w:b w:val="0"/>
                <w:bCs w:val="0"/>
              </w:rPr>
            </w:pPr>
          </w:p>
        </w:tc>
      </w:tr>
      <w:tr w:rsidR="009101CB" w14:paraId="7C029E5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E888D64" w14:textId="77777777" w:rsidR="009101CB" w:rsidRPr="00037121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037121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27A4E56F" w14:textId="24CAD5B2" w:rsidR="009101CB" w:rsidRPr="00037121" w:rsidRDefault="00996C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Farmácias </w:t>
            </w:r>
            <w:proofErr w:type="spellStart"/>
            <w:r w:rsidR="0053284C">
              <w:t>D</w:t>
            </w:r>
            <w:r>
              <w:t>irect</w:t>
            </w:r>
            <w:proofErr w:type="spellEnd"/>
          </w:p>
        </w:tc>
      </w:tr>
      <w:tr w:rsidR="009101CB" w14:paraId="7E1B654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80CF8A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67A69E7F" w14:textId="5CED2C87" w:rsidR="009101CB" w:rsidRPr="0040401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42" w:history="1">
              <w:r w:rsidR="00404017">
                <w:rPr>
                  <w:rStyle w:val="Hyperlink"/>
                </w:rPr>
                <w:t>https://play.google.com/store/apps/details?id=com.lluraferi.farmaciasdirect&amp;hl=pt_PT&amp;gl=US&amp;pli=1</w:t>
              </w:r>
            </w:hyperlink>
          </w:p>
        </w:tc>
      </w:tr>
      <w:tr w:rsidR="009101CB" w14:paraId="319052B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0900EC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0755D7E" w14:textId="1AB1D5C4" w:rsidR="009101CB" w:rsidRDefault="00EB7B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aplicação</w:t>
            </w:r>
            <w:r w:rsidR="001A7217">
              <w:t xml:space="preserve"> pode realizar compras online onde o utente apenas pode a receber em casa.</w:t>
            </w:r>
            <w:r w:rsidR="004C5910">
              <w:t xml:space="preserve"> O sistema oferece uma </w:t>
            </w:r>
            <w:r w:rsidR="00E37D22">
              <w:t xml:space="preserve">aba de promoções </w:t>
            </w:r>
            <w:r w:rsidR="009231A8">
              <w:t>através de cupões</w:t>
            </w:r>
            <w:r w:rsidR="00B63F11">
              <w:t>.</w:t>
            </w:r>
            <w:r w:rsidR="00765A68">
              <w:t xml:space="preserve"> Este também permite a pesquisa dos produtos por categorias.</w:t>
            </w:r>
            <w:r w:rsidR="008B1978">
              <w:t xml:space="preserve"> O sistema também tem uma aba de alertas </w:t>
            </w:r>
          </w:p>
        </w:tc>
      </w:tr>
      <w:tr w:rsidR="009101CB" w14:paraId="4C320FC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8C1E2D8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11282577" w14:textId="07DB39D7" w:rsidR="009101CB" w:rsidRDefault="0020018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Seleção de idioma no </w:t>
            </w:r>
            <w:r w:rsidR="00A635E5">
              <w:t>início</w:t>
            </w:r>
            <w:r w:rsidR="00120F18">
              <w:t xml:space="preserve"> da aplicação</w:t>
            </w:r>
            <w:r w:rsidR="00B832A0">
              <w:t>. Compatibilidade com android e IOS</w:t>
            </w:r>
            <w:r w:rsidR="00B63F11">
              <w:t>.</w:t>
            </w:r>
          </w:p>
        </w:tc>
      </w:tr>
      <w:tr w:rsidR="009101CB" w14:paraId="35B737C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793F057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1780DD3" w14:textId="0681F9EA" w:rsidR="009101CB" w:rsidRDefault="00A635E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Aplicação pouco responsiva</w:t>
            </w:r>
            <w:r w:rsidR="00A612CE">
              <w:t xml:space="preserve">, </w:t>
            </w:r>
            <w:r w:rsidR="007D5E5B">
              <w:t>português/tradução inconsistente</w:t>
            </w:r>
            <w:r w:rsidR="00736B38">
              <w:t>.</w:t>
            </w:r>
          </w:p>
        </w:tc>
      </w:tr>
      <w:tr w:rsidR="009101CB" w14:paraId="494FF41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0E3F595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4512D9E" w14:textId="41A753B3" w:rsidR="009101CB" w:rsidRDefault="0044538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Não tem </w:t>
            </w:r>
            <w:r w:rsidR="00065F4C">
              <w:t xml:space="preserve">funcionalidade de </w:t>
            </w:r>
            <w:r w:rsidR="001E4DB8">
              <w:t xml:space="preserve">localização via </w:t>
            </w:r>
            <w:r w:rsidR="00065F4C">
              <w:t>GPS</w:t>
            </w:r>
            <w:r w:rsidR="00661EED">
              <w:t xml:space="preserve"> das farmácias mais próximas do utilizador</w:t>
            </w:r>
            <w:r w:rsidR="001E4DB8">
              <w:t>.</w:t>
            </w:r>
          </w:p>
        </w:tc>
      </w:tr>
    </w:tbl>
    <w:p w14:paraId="1B541390" w14:textId="77777777" w:rsidR="009101CB" w:rsidRDefault="009101CB" w:rsidP="009101CB"/>
    <w:p w14:paraId="6A693BEB" w14:textId="5861DC48" w:rsidR="009101CB" w:rsidRDefault="009101CB">
      <w:pPr>
        <w:spacing w:after="160"/>
        <w:jc w:val="left"/>
      </w:pPr>
      <w:r>
        <w:br w:type="page"/>
      </w:r>
    </w:p>
    <w:p w14:paraId="3D4C9BAF" w14:textId="77777777" w:rsidR="009101CB" w:rsidRPr="009101CB" w:rsidRDefault="009101CB" w:rsidP="009101CB"/>
    <w:p w14:paraId="534E3CAC" w14:textId="77777777" w:rsidR="009101CB" w:rsidRPr="009101CB" w:rsidRDefault="009101CB" w:rsidP="009101CB"/>
    <w:p w14:paraId="79713932" w14:textId="34C90595" w:rsidR="00922C52" w:rsidRDefault="00EF55E9" w:rsidP="00015B4A">
      <w:pPr>
        <w:pStyle w:val="Heading3"/>
      </w:pPr>
      <w:bookmarkStart w:id="16" w:name="_Toc152166128"/>
      <w:r>
        <w:t>Comparação dos Sistemas</w:t>
      </w:r>
      <w:bookmarkEnd w:id="16"/>
    </w:p>
    <w:p w14:paraId="3F698266" w14:textId="0641150C" w:rsidR="0043019C" w:rsidRDefault="0043019C" w:rsidP="0043019C">
      <w:pPr>
        <w:pStyle w:val="Caption"/>
        <w:keepNext/>
        <w:jc w:val="center"/>
      </w:pPr>
      <w:bookmarkStart w:id="17" w:name="_Toc152166174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5</w:t>
      </w:r>
      <w:r w:rsidR="00000000">
        <w:rPr>
          <w:noProof/>
        </w:rPr>
        <w:fldChar w:fldCharType="end"/>
      </w:r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7"/>
    </w:p>
    <w:tbl>
      <w:tblPr>
        <w:tblStyle w:val="GridTable7Colorful-Accent3"/>
        <w:tblW w:w="0" w:type="auto"/>
        <w:tblLook w:val="04A0" w:firstRow="1" w:lastRow="0" w:firstColumn="1" w:lastColumn="0" w:noHBand="0" w:noVBand="1"/>
      </w:tblPr>
      <w:tblGrid>
        <w:gridCol w:w="2152"/>
        <w:gridCol w:w="1925"/>
        <w:gridCol w:w="1925"/>
        <w:gridCol w:w="1925"/>
        <w:gridCol w:w="1711"/>
      </w:tblGrid>
      <w:tr w:rsidR="00D2223B" w14:paraId="3C403685" w14:textId="4F19FAE4" w:rsidTr="00D222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52" w:type="dxa"/>
          </w:tcPr>
          <w:p w14:paraId="1C26011A" w14:textId="56338DD5" w:rsidR="00D2223B" w:rsidRDefault="00D2223B">
            <w:r>
              <w:t>Funcionalidades</w:t>
            </w:r>
          </w:p>
        </w:tc>
        <w:tc>
          <w:tcPr>
            <w:tcW w:w="1925" w:type="dxa"/>
          </w:tcPr>
          <w:p w14:paraId="79050C9F" w14:textId="1AACD174" w:rsidR="00D2223B" w:rsidRDefault="00CD1B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Farmácias </w:t>
            </w:r>
            <w:proofErr w:type="gramStart"/>
            <w:r>
              <w:t>Portuguesas</w:t>
            </w:r>
            <w:proofErr w:type="gramEnd"/>
          </w:p>
        </w:tc>
        <w:tc>
          <w:tcPr>
            <w:tcW w:w="1925" w:type="dxa"/>
          </w:tcPr>
          <w:p w14:paraId="51C22938" w14:textId="0378CA17" w:rsidR="00D2223B" w:rsidRDefault="00CD1B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Farmácia Online</w:t>
            </w:r>
          </w:p>
        </w:tc>
        <w:tc>
          <w:tcPr>
            <w:tcW w:w="1925" w:type="dxa"/>
          </w:tcPr>
          <w:p w14:paraId="20B4341E" w14:textId="067084D6" w:rsidR="00D2223B" w:rsidRDefault="00CD1B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Loja da Farmácia</w:t>
            </w:r>
          </w:p>
        </w:tc>
        <w:tc>
          <w:tcPr>
            <w:tcW w:w="1711" w:type="dxa"/>
          </w:tcPr>
          <w:p w14:paraId="32BACD87" w14:textId="0A8F0F5C" w:rsidR="00D2223B" w:rsidRPr="00F55385" w:rsidRDefault="00CD1B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D1BAE">
              <w:t>Farmácia</w:t>
            </w:r>
            <w:r>
              <w:t xml:space="preserve">s </w:t>
            </w:r>
            <w:proofErr w:type="spellStart"/>
            <w:r w:rsidRPr="00CD1BAE">
              <w:t>Direct</w:t>
            </w:r>
            <w:proofErr w:type="spellEnd"/>
          </w:p>
        </w:tc>
      </w:tr>
      <w:tr w:rsidR="00D2223B" w14:paraId="1DBD4ABF" w14:textId="2C1BCC34" w:rsidTr="00D22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06785B12" w14:textId="08FB7C7C" w:rsidR="00D2223B" w:rsidRPr="002C70FD" w:rsidRDefault="00C802B5">
            <w:pPr>
              <w:rPr>
                <w:highlight w:val="yellow"/>
              </w:rPr>
            </w:pPr>
            <w:r w:rsidRPr="00C802B5">
              <w:t>C</w:t>
            </w:r>
            <w:r>
              <w:t>ate</w:t>
            </w:r>
            <w:r w:rsidR="000058C9">
              <w:t>gorias</w:t>
            </w:r>
          </w:p>
        </w:tc>
        <w:tc>
          <w:tcPr>
            <w:tcW w:w="1925" w:type="dxa"/>
          </w:tcPr>
          <w:p w14:paraId="524A7158" w14:textId="6CBF818C" w:rsidR="00D2223B" w:rsidRPr="00C55198" w:rsidRDefault="002B41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198">
              <w:t>X</w:t>
            </w:r>
          </w:p>
        </w:tc>
        <w:tc>
          <w:tcPr>
            <w:tcW w:w="1925" w:type="dxa"/>
          </w:tcPr>
          <w:p w14:paraId="0CEB1277" w14:textId="05B2CA98" w:rsidR="00D2223B" w:rsidRPr="00C55198" w:rsidRDefault="002B41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198">
              <w:t>X</w:t>
            </w:r>
          </w:p>
        </w:tc>
        <w:tc>
          <w:tcPr>
            <w:tcW w:w="1925" w:type="dxa"/>
          </w:tcPr>
          <w:p w14:paraId="31301C60" w14:textId="6A97FF99" w:rsidR="00D2223B" w:rsidRPr="00C55198" w:rsidRDefault="002B41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198">
              <w:t>X</w:t>
            </w:r>
          </w:p>
        </w:tc>
        <w:tc>
          <w:tcPr>
            <w:tcW w:w="1711" w:type="dxa"/>
          </w:tcPr>
          <w:p w14:paraId="4175BA49" w14:textId="6F9C0F92" w:rsidR="00D2223B" w:rsidRPr="00C55198" w:rsidRDefault="008206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198">
              <w:t>X</w:t>
            </w:r>
          </w:p>
        </w:tc>
      </w:tr>
      <w:tr w:rsidR="00D2223B" w14:paraId="05AB1805" w14:textId="1E8A25D1" w:rsidTr="00D222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01E939E3" w14:textId="4D103AAC" w:rsidR="00D2223B" w:rsidRPr="002C70FD" w:rsidRDefault="004067AC">
            <w:pPr>
              <w:rPr>
                <w:highlight w:val="yellow"/>
              </w:rPr>
            </w:pPr>
            <w:r w:rsidRPr="004067AC">
              <w:t>L</w:t>
            </w:r>
            <w:r w:rsidR="00E505FE">
              <w:t>ocalização</w:t>
            </w:r>
          </w:p>
        </w:tc>
        <w:tc>
          <w:tcPr>
            <w:tcW w:w="1925" w:type="dxa"/>
          </w:tcPr>
          <w:p w14:paraId="6B5E6B4A" w14:textId="510E55C7" w:rsidR="00D2223B" w:rsidRDefault="008206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2046EE13" w14:textId="16CFDC07" w:rsidR="00D2223B" w:rsidRDefault="00612B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5C280094" w14:textId="00A6810B" w:rsidR="00D2223B" w:rsidRDefault="008206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34D98AA2" w14:textId="7E0B5C2A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D2223B" w14:paraId="2C1D102A" w14:textId="284E9A5C" w:rsidTr="00D22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0FC51AA9" w14:textId="590002D8" w:rsidR="00D2223B" w:rsidRPr="002C70FD" w:rsidRDefault="005A4649">
            <w:pPr>
              <w:rPr>
                <w:highlight w:val="yellow"/>
              </w:rPr>
            </w:pPr>
            <w:r w:rsidRPr="005A4649">
              <w:t>P</w:t>
            </w:r>
            <w:r>
              <w:t>esquisa de produtos</w:t>
            </w:r>
          </w:p>
        </w:tc>
        <w:tc>
          <w:tcPr>
            <w:tcW w:w="1925" w:type="dxa"/>
          </w:tcPr>
          <w:p w14:paraId="179C8AA2" w14:textId="2DD2208C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6B7F1608" w14:textId="713774B2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057D1F0E" w14:textId="7784C8B2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6A848F6A" w14:textId="3C145491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D2223B" w14:paraId="61099E75" w14:textId="28590E2B" w:rsidTr="00D222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7201D7F2" w14:textId="737663C5" w:rsidR="00D2223B" w:rsidRPr="002C70FD" w:rsidRDefault="0091057F">
            <w:pPr>
              <w:rPr>
                <w:highlight w:val="yellow"/>
              </w:rPr>
            </w:pPr>
            <w:r w:rsidRPr="0091057F">
              <w:t>Recolha de Produtos numa localização</w:t>
            </w:r>
          </w:p>
        </w:tc>
        <w:tc>
          <w:tcPr>
            <w:tcW w:w="1925" w:type="dxa"/>
          </w:tcPr>
          <w:p w14:paraId="4BC66410" w14:textId="14DBB537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14F98B1D" w14:textId="04B8A32C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925" w:type="dxa"/>
          </w:tcPr>
          <w:p w14:paraId="445A8E15" w14:textId="3A58756C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7B81608F" w14:textId="6E9D910A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D2223B" w14:paraId="3C7ED1DF" w14:textId="088C5037" w:rsidTr="00D22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4910DEBF" w14:textId="64DC19AC" w:rsidR="00D2223B" w:rsidRPr="002C70FD" w:rsidRDefault="009E0D6F">
            <w:pPr>
              <w:rPr>
                <w:highlight w:val="yellow"/>
              </w:rPr>
            </w:pPr>
            <w:r w:rsidRPr="009E0D6F">
              <w:t>Receita Médica</w:t>
            </w:r>
          </w:p>
        </w:tc>
        <w:tc>
          <w:tcPr>
            <w:tcW w:w="1925" w:type="dxa"/>
          </w:tcPr>
          <w:p w14:paraId="273E22F9" w14:textId="72FD1AE9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15D07F47" w14:textId="725DE324" w:rsidR="00D2223B" w:rsidRDefault="00E321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7AAF91F1" w14:textId="22832564" w:rsidR="00D2223B" w:rsidRDefault="00E321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711" w:type="dxa"/>
          </w:tcPr>
          <w:p w14:paraId="09EE1564" w14:textId="1A4BC4AB" w:rsidR="00D2223B" w:rsidRDefault="00E321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D2223B" w14:paraId="3705E888" w14:textId="15B100D3" w:rsidTr="00D222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684633A6" w14:textId="41A6B87C" w:rsidR="00D2223B" w:rsidRDefault="00E50245">
            <w:r>
              <w:t>Promoções</w:t>
            </w:r>
          </w:p>
        </w:tc>
        <w:tc>
          <w:tcPr>
            <w:tcW w:w="1925" w:type="dxa"/>
          </w:tcPr>
          <w:p w14:paraId="683846C3" w14:textId="67C49D8C" w:rsidR="00D2223B" w:rsidRDefault="00E32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51FF906A" w14:textId="7DEC5744" w:rsidR="00D2223B" w:rsidRDefault="00E32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545409B9" w14:textId="080EF4E1" w:rsidR="00D2223B" w:rsidRDefault="00E32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42795A5F" w14:textId="7C741D91" w:rsidR="00D2223B" w:rsidRDefault="00E32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D2223B" w14:paraId="22BDB16C" w14:textId="12B3148D" w:rsidTr="00D22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78B67994" w14:textId="209CA76A" w:rsidR="00D2223B" w:rsidRDefault="002B0480">
            <w:r>
              <w:t>Design Intuitivo</w:t>
            </w:r>
            <w:r w:rsidR="00CD1BAE">
              <w:t>/responsivo</w:t>
            </w:r>
          </w:p>
        </w:tc>
        <w:tc>
          <w:tcPr>
            <w:tcW w:w="1925" w:type="dxa"/>
          </w:tcPr>
          <w:p w14:paraId="0B630A3F" w14:textId="5694F1CF" w:rsidR="00D2223B" w:rsidRDefault="00E321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718CC084" w14:textId="59B008F3" w:rsidR="00D2223B" w:rsidRDefault="00CD1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925" w:type="dxa"/>
          </w:tcPr>
          <w:p w14:paraId="3FC2798B" w14:textId="7B00559F" w:rsidR="00D2223B" w:rsidRDefault="00CD1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7B282D3A" w14:textId="10E83399" w:rsidR="00D2223B" w:rsidRDefault="00CD1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Heading3"/>
      </w:pPr>
      <w:bookmarkStart w:id="18" w:name="_Toc152166129"/>
      <w:r>
        <w:t>Enquadramento da análise concorrencial no SI</w:t>
      </w:r>
      <w:bookmarkEnd w:id="18"/>
    </w:p>
    <w:p w14:paraId="03C1C430" w14:textId="77777777" w:rsidR="00975901" w:rsidRDefault="00975901" w:rsidP="00975901">
      <w:pPr>
        <w:spacing w:after="0" w:line="360" w:lineRule="auto"/>
        <w:ind w:left="578" w:firstLine="851"/>
      </w:pPr>
      <w:r>
        <w:t>Estes sistemas foram selecionados devido ao facto de existir algum conhecimento sobre eles, o que nos facilita para a obtenção de ideias para o nosso projeto.</w:t>
      </w:r>
    </w:p>
    <w:p w14:paraId="3B9015D7" w14:textId="573BEE21" w:rsidR="00975901" w:rsidRDefault="00975901" w:rsidP="00975901">
      <w:pPr>
        <w:spacing w:after="0" w:line="360" w:lineRule="auto"/>
        <w:ind w:left="578" w:firstLine="851"/>
      </w:pPr>
      <w:r>
        <w:t xml:space="preserve">Para o desenvolvimento do nosso sistema é importante analisar alguns sistemas, já que eles existem há algum tempo no mercado de </w:t>
      </w:r>
      <w:r w:rsidR="0088021C">
        <w:t>farmacêuticas online.</w:t>
      </w: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Heading1"/>
      </w:pPr>
      <w:bookmarkStart w:id="19" w:name="_Toc152166130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9"/>
    </w:p>
    <w:p w14:paraId="6ED709E5" w14:textId="0FB8FA84" w:rsidR="00312C69" w:rsidRDefault="00312C69" w:rsidP="00312C69"/>
    <w:p w14:paraId="2521E6A9" w14:textId="4444276B" w:rsidR="003A4A8C" w:rsidRDefault="003A4A8C" w:rsidP="003A4A8C">
      <w:pPr>
        <w:pStyle w:val="Caption"/>
        <w:keepNext/>
        <w:jc w:val="center"/>
      </w:pPr>
      <w:bookmarkStart w:id="20" w:name="_Toc152166175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20"/>
    </w:p>
    <w:tbl>
      <w:tblPr>
        <w:tblStyle w:val="ListTable6Colorful-Accent3"/>
        <w:tblW w:w="9639" w:type="dxa"/>
        <w:tblLook w:val="04A0" w:firstRow="1" w:lastRow="0" w:firstColumn="1" w:lastColumn="0" w:noHBand="0" w:noVBand="1"/>
      </w:tblPr>
      <w:tblGrid>
        <w:gridCol w:w="2452"/>
        <w:gridCol w:w="4756"/>
        <w:gridCol w:w="731"/>
        <w:gridCol w:w="849"/>
        <w:gridCol w:w="851"/>
      </w:tblGrid>
      <w:tr w:rsidR="00721308" w14:paraId="1DEA3E04" w14:textId="0807578E" w:rsidTr="67549D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209A96E5" w14:textId="640E5BF3" w:rsidR="00721308" w:rsidRDefault="00721308">
            <w:pPr>
              <w:jc w:val="center"/>
            </w:pPr>
            <w:r>
              <w:t>Role</w:t>
            </w:r>
          </w:p>
        </w:tc>
        <w:tc>
          <w:tcPr>
            <w:tcW w:w="4756" w:type="dxa"/>
          </w:tcPr>
          <w:p w14:paraId="659B9D31" w14:textId="00C094A0" w:rsidR="00721308" w:rsidRDefault="007213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BE2377C" w14:textId="4FBF4B21" w:rsidR="00721308" w:rsidRDefault="007213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49" w:type="dxa"/>
          </w:tcPr>
          <w:p w14:paraId="3D8C79A2" w14:textId="22E28194" w:rsidR="00721308" w:rsidRDefault="007213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1CB688BA" w14:textId="26180BC4" w:rsidR="00721308" w:rsidRDefault="007213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721308" w14:paraId="032699EF" w14:textId="21A80C82" w:rsidTr="67549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E59D16E" w14:textId="046BBAE4" w:rsidR="00721308" w:rsidRPr="001459C3" w:rsidRDefault="00CB088B" w:rsidP="003A4A8C">
            <w:pPr>
              <w:jc w:val="center"/>
            </w:pPr>
            <w:r>
              <w:t>Administrador</w:t>
            </w:r>
          </w:p>
        </w:tc>
        <w:tc>
          <w:tcPr>
            <w:tcW w:w="4756" w:type="dxa"/>
          </w:tcPr>
          <w:p w14:paraId="46F5CE85" w14:textId="77777777" w:rsidR="00721308" w:rsidRPr="001459C3" w:rsidRDefault="00721308" w:rsidP="003A4A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459C3">
              <w:t xml:space="preserve">Gestão do </w:t>
            </w:r>
            <w:proofErr w:type="spellStart"/>
            <w:r w:rsidRPr="001459C3">
              <w:t>backoffice</w:t>
            </w:r>
            <w:proofErr w:type="spellEnd"/>
            <w:r w:rsidRPr="001459C3">
              <w:t>:</w:t>
            </w:r>
          </w:p>
          <w:p w14:paraId="4946B387" w14:textId="281D12AC" w:rsidR="00721308" w:rsidRPr="001459C3" w:rsidRDefault="00CB088B" w:rsidP="003A4A8C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medicamentos</w:t>
            </w:r>
          </w:p>
          <w:p w14:paraId="4D551C34" w14:textId="70990A2A" w:rsidR="00721308" w:rsidRPr="001459C3" w:rsidRDefault="00CB088B" w:rsidP="003A4A8C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funcionários</w:t>
            </w:r>
          </w:p>
          <w:p w14:paraId="12A2E0F2" w14:textId="14810184" w:rsidR="00721308" w:rsidRDefault="00DF3356" w:rsidP="003A4A8C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vendas</w:t>
            </w:r>
          </w:p>
          <w:p w14:paraId="24DE15CD" w14:textId="5602B746" w:rsidR="00DF3356" w:rsidRDefault="00715101" w:rsidP="003A4A8C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stocks</w:t>
            </w:r>
          </w:p>
          <w:p w14:paraId="7EB23077" w14:textId="7103B8E8" w:rsidR="00715101" w:rsidRDefault="000713C7" w:rsidP="003A4A8C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fornecedores</w:t>
            </w:r>
          </w:p>
          <w:p w14:paraId="39646EB4" w14:textId="2B9C7F06" w:rsidR="00F95C0D" w:rsidRDefault="00CC5BAB" w:rsidP="003A4A8C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receitas médicas</w:t>
            </w:r>
          </w:p>
          <w:p w14:paraId="305AF8B5" w14:textId="52653F2A" w:rsidR="001B2BF2" w:rsidRDefault="00503CD8" w:rsidP="003A4A8C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estabelecimentos</w:t>
            </w:r>
          </w:p>
          <w:p w14:paraId="52E6D8CB" w14:textId="7F7713E6" w:rsidR="007E3A00" w:rsidRPr="001459C3" w:rsidRDefault="00D9380B" w:rsidP="003A4A8C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despesas</w:t>
            </w:r>
          </w:p>
          <w:p w14:paraId="16C448B9" w14:textId="1C80C218" w:rsidR="00721308" w:rsidRPr="00DF3356" w:rsidRDefault="00721308" w:rsidP="00DF335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1" w:type="dxa"/>
          </w:tcPr>
          <w:p w14:paraId="49A5B7FD" w14:textId="77777777" w:rsidR="00721308" w:rsidRDefault="00CC5BAB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  <w:p w14:paraId="6A4A25E1" w14:textId="399C2635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6370F605" w14:textId="7F9B15D9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1688B9CC" w14:textId="164C738B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3470A8ED" w14:textId="610D5D78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E9708AA" w14:textId="03345261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519EEBA3" w14:textId="58C2AC1D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2D3A36CB" w14:textId="21462DE2" w:rsidR="00E516BE" w:rsidRDefault="00E516BE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B63734" w14:textId="0189DF3F" w:rsidR="00E516BE" w:rsidRPr="00721308" w:rsidRDefault="00E516BE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4ACA500C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793731BE" w14:textId="7F858D62" w:rsid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3021971" w14:textId="511EA1C0" w:rsidR="00E516BE" w:rsidRDefault="00E516BE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30AC6F0" w14:textId="1F7E978B" w:rsidR="00E516BE" w:rsidRDefault="00E516BE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550FFE58" w14:textId="77777777" w:rsidR="007D22F5" w:rsidRDefault="007D22F5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C253D32" w14:textId="77777777" w:rsidR="007D22F5" w:rsidRDefault="007D22F5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36D3696" w14:textId="77777777" w:rsidR="007D22F5" w:rsidRDefault="007D22F5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E1D9C2" w14:textId="23B3DE8D" w:rsidR="00CC5BAB" w:rsidRDefault="007D22F5" w:rsidP="007D22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46F48EE6" w14:textId="3D64C984" w:rsidR="00CC5BAB" w:rsidRPr="00721308" w:rsidRDefault="00CC5BAB" w:rsidP="00E51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1308" w14:paraId="3131E037" w14:textId="2F1AE5D2" w:rsidTr="67549D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AEC0631" w14:textId="1D2F1605" w:rsidR="00721308" w:rsidRPr="003A4A8C" w:rsidRDefault="00721308" w:rsidP="003A4A8C">
            <w:pPr>
              <w:jc w:val="center"/>
              <w:rPr>
                <w:highlight w:val="yellow"/>
              </w:rPr>
            </w:pPr>
          </w:p>
        </w:tc>
        <w:tc>
          <w:tcPr>
            <w:tcW w:w="4756" w:type="dxa"/>
          </w:tcPr>
          <w:p w14:paraId="4BB671A0" w14:textId="16C2D378" w:rsidR="00721308" w:rsidRDefault="00721308" w:rsidP="003A4A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1" w:type="dxa"/>
          </w:tcPr>
          <w:p w14:paraId="61A4A908" w14:textId="0B75840C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65438E0C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35EF8214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1308" w14:paraId="22817666" w14:textId="405E1C79" w:rsidTr="67549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617376B2" w14:textId="3D827DC3" w:rsidR="00721308" w:rsidRPr="003A4A8C" w:rsidRDefault="00A948C8" w:rsidP="00A948C8">
            <w:pPr>
              <w:ind w:firstLine="851"/>
              <w:rPr>
                <w:highlight w:val="yellow"/>
              </w:rPr>
            </w:pPr>
            <w:r w:rsidRPr="00A948C8">
              <w:t>Utente</w:t>
            </w:r>
          </w:p>
        </w:tc>
        <w:tc>
          <w:tcPr>
            <w:tcW w:w="4756" w:type="dxa"/>
          </w:tcPr>
          <w:p w14:paraId="32BF3108" w14:textId="77777777" w:rsidR="00721308" w:rsidRDefault="00F812B0" w:rsidP="003A4A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  <w:r>
              <w:t>:</w:t>
            </w:r>
          </w:p>
          <w:p w14:paraId="765FB169" w14:textId="77777777" w:rsidR="00F812B0" w:rsidRDefault="00F812B0" w:rsidP="00F812B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medicamentos</w:t>
            </w:r>
          </w:p>
          <w:p w14:paraId="5E5C43BF" w14:textId="77777777" w:rsidR="00F812B0" w:rsidRDefault="00652D96" w:rsidP="00F812B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medicamentos selecionados como favoritos</w:t>
            </w:r>
          </w:p>
          <w:p w14:paraId="66A3976B" w14:textId="77777777" w:rsidR="00652D96" w:rsidRDefault="00EC7924" w:rsidP="00F812B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as suas estatísticas</w:t>
            </w:r>
            <w:r w:rsidR="008D6D23">
              <w:t xml:space="preserve"> </w:t>
            </w:r>
            <w:r>
              <w:t>(dinheiro gasto em compras, medicamentos comprados recentemente</w:t>
            </w:r>
            <w:r w:rsidR="008D6D23">
              <w:t>)</w:t>
            </w:r>
          </w:p>
          <w:p w14:paraId="4452EC79" w14:textId="60F33709" w:rsidR="008D6D23" w:rsidRDefault="00BA0426" w:rsidP="00F812B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Localizar</w:t>
            </w:r>
            <w:r w:rsidR="00B3630B">
              <w:t xml:space="preserve"> a farmácia mais próxima</w:t>
            </w:r>
          </w:p>
          <w:p w14:paraId="0015014C" w14:textId="679AFFB0" w:rsidR="00C32E53" w:rsidRDefault="00C32E53" w:rsidP="00F812B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as suas receitas médicas</w:t>
            </w:r>
          </w:p>
          <w:p w14:paraId="379CCABF" w14:textId="4548B6C7" w:rsidR="00F37D86" w:rsidRDefault="00F37D86" w:rsidP="00F812B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as suas faturas e</w:t>
            </w:r>
            <w:r w:rsidR="00395AB7">
              <w:t xml:space="preserve"> carrinho de compras</w:t>
            </w:r>
          </w:p>
          <w:p w14:paraId="259D66E7" w14:textId="472CE8BF" w:rsidR="005229B9" w:rsidRPr="00F812B0" w:rsidRDefault="005229B9" w:rsidP="00B8041E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1" w:type="dxa"/>
          </w:tcPr>
          <w:p w14:paraId="5A49D954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5EC5A721" w14:textId="77777777" w:rsid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A0AF169" w14:textId="77777777" w:rsidR="00F812B0" w:rsidRDefault="00F812B0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667D413A" w14:textId="77777777" w:rsidR="00F86208" w:rsidRDefault="00F862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0A793269" w14:textId="77777777" w:rsidR="00F86208" w:rsidRDefault="00F862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9DB0C83" w14:textId="0F58578B" w:rsidR="00F86208" w:rsidRDefault="00F862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67766BD" w14:textId="77777777" w:rsidR="00F86208" w:rsidRDefault="00F862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57953FCA" w14:textId="13BD0B11" w:rsidR="00C32E53" w:rsidRDefault="00C32E5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1A30E69" w14:textId="1198CB56" w:rsidR="00C905C3" w:rsidRPr="00721308" w:rsidRDefault="00395AB7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320A6619" w14:textId="77777777" w:rsid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2F8DF40" w14:textId="77777777" w:rsidR="00F812B0" w:rsidRDefault="00F812B0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130773DF" w14:textId="00AB9A33" w:rsidR="000E7890" w:rsidRDefault="000E7890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2CEBF205" w14:textId="1ACB4FE1" w:rsidR="00C905C3" w:rsidRDefault="000E7890" w:rsidP="000E78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</w:t>
            </w:r>
            <w:r w:rsidR="008454C6">
              <w:t>X</w:t>
            </w:r>
          </w:p>
          <w:p w14:paraId="7369E19B" w14:textId="77777777" w:rsidR="00C905C3" w:rsidRDefault="00C905C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9DB2FB9" w14:textId="77777777" w:rsidR="000E7890" w:rsidRDefault="000E7890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54F347E8" w14:textId="77777777" w:rsidR="00C32E53" w:rsidRDefault="00C32E5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5771450" w14:textId="141A78DC" w:rsidR="00395AB7" w:rsidRPr="00721308" w:rsidRDefault="00395AB7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721308" w14:paraId="65FE2ED2" w14:textId="74533067" w:rsidTr="67549D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BA7EFA9" w14:textId="77777777" w:rsidR="00721308" w:rsidRPr="003A4A8C" w:rsidRDefault="00721308" w:rsidP="003A4A8C">
            <w:pPr>
              <w:jc w:val="center"/>
              <w:rPr>
                <w:highlight w:val="yellow"/>
              </w:rPr>
            </w:pPr>
          </w:p>
        </w:tc>
        <w:tc>
          <w:tcPr>
            <w:tcW w:w="4756" w:type="dxa"/>
          </w:tcPr>
          <w:p w14:paraId="54A2009B" w14:textId="77777777" w:rsidR="00721308" w:rsidRDefault="00721308" w:rsidP="003A4A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1" w:type="dxa"/>
          </w:tcPr>
          <w:p w14:paraId="0CEBA5EB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423F0F91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3674DCA0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81B51" w14:paraId="4D52D887" w14:textId="3C40ADAF" w:rsidTr="67549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4AB66A57" w14:textId="77777777" w:rsidR="00881B51" w:rsidRDefault="00881B51" w:rsidP="00881B51">
            <w:pPr>
              <w:jc w:val="center"/>
              <w:rPr>
                <w:b w:val="0"/>
                <w:bCs w:val="0"/>
              </w:rPr>
            </w:pPr>
            <w:r w:rsidRPr="00F812B0">
              <w:t>Funcionário</w:t>
            </w:r>
          </w:p>
          <w:p w14:paraId="36BB37B3" w14:textId="77777777" w:rsidR="00881B51" w:rsidRPr="00881B51" w:rsidRDefault="00881B51" w:rsidP="00881B51"/>
          <w:p w14:paraId="13CD3770" w14:textId="77777777" w:rsidR="00881B51" w:rsidRPr="00881B51" w:rsidRDefault="00881B51" w:rsidP="00881B51"/>
          <w:p w14:paraId="6DFA6043" w14:textId="77777777" w:rsidR="00881B51" w:rsidRPr="00881B51" w:rsidRDefault="00881B51" w:rsidP="00881B51"/>
          <w:p w14:paraId="2C97B487" w14:textId="77777777" w:rsidR="00881B51" w:rsidRPr="00881B51" w:rsidRDefault="00881B51" w:rsidP="00881B51"/>
          <w:p w14:paraId="6357196F" w14:textId="485BA233" w:rsidR="00881B51" w:rsidRPr="00881B51" w:rsidRDefault="00881B51" w:rsidP="00881B51"/>
        </w:tc>
        <w:tc>
          <w:tcPr>
            <w:tcW w:w="4756" w:type="dxa"/>
          </w:tcPr>
          <w:p w14:paraId="064BF366" w14:textId="77777777" w:rsidR="00881B51" w:rsidRPr="001459C3" w:rsidRDefault="00881B51" w:rsidP="00881B5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Gestão do </w:t>
            </w:r>
            <w:proofErr w:type="spellStart"/>
            <w:r>
              <w:t>backoffice</w:t>
            </w:r>
            <w:proofErr w:type="spellEnd"/>
            <w:r>
              <w:t>:</w:t>
            </w:r>
          </w:p>
          <w:p w14:paraId="363907BE" w14:textId="1B47DA2E" w:rsidR="67549DF8" w:rsidRDefault="67549DF8" w:rsidP="67549D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695956" w14:textId="752EB9FE" w:rsidR="00881B51" w:rsidRDefault="00881B51" w:rsidP="00881B51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medicamentos</w:t>
            </w:r>
          </w:p>
          <w:p w14:paraId="65EF374C" w14:textId="3565099C" w:rsidR="0060390B" w:rsidRPr="00881B51" w:rsidRDefault="0060390B" w:rsidP="00881B51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Emitir </w:t>
            </w:r>
            <w:r w:rsidR="000B1740">
              <w:t>faturas</w:t>
            </w:r>
          </w:p>
          <w:p w14:paraId="43952B8F" w14:textId="77777777" w:rsidR="00881B51" w:rsidRDefault="00881B51" w:rsidP="00881B51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vendas</w:t>
            </w:r>
          </w:p>
          <w:p w14:paraId="4CB4D568" w14:textId="77777777" w:rsidR="00881B51" w:rsidRDefault="00881B51" w:rsidP="00881B51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stocks</w:t>
            </w:r>
          </w:p>
          <w:p w14:paraId="506BC30F" w14:textId="77777777" w:rsidR="00881B51" w:rsidRDefault="00881B51" w:rsidP="00881B51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fornecedores</w:t>
            </w:r>
          </w:p>
          <w:p w14:paraId="5126ECD7" w14:textId="77777777" w:rsidR="00881B51" w:rsidRDefault="00881B51" w:rsidP="00881B51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receitas médicas</w:t>
            </w:r>
          </w:p>
          <w:p w14:paraId="5D58DE81" w14:textId="77777777" w:rsidR="00881B51" w:rsidRDefault="00881B51" w:rsidP="00881B51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estabelecimentos</w:t>
            </w:r>
          </w:p>
          <w:p w14:paraId="1F77ADCA" w14:textId="0372B039" w:rsidR="00881B51" w:rsidRPr="00881B51" w:rsidRDefault="00881B51" w:rsidP="00881B51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despesas</w:t>
            </w:r>
          </w:p>
        </w:tc>
        <w:tc>
          <w:tcPr>
            <w:tcW w:w="731" w:type="dxa"/>
          </w:tcPr>
          <w:p w14:paraId="140988D1" w14:textId="77777777" w:rsidR="000B1740" w:rsidRDefault="000B1740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F153B8" w14:textId="002E874F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  <w:p w14:paraId="79258E23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30CABBD1" w14:textId="52C19460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6C94185D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0877A704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00029AAF" w14:textId="1AA643C2" w:rsidR="00881B51" w:rsidRDefault="00881B51" w:rsidP="00800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EF4ECD5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462C042" w14:textId="77777777" w:rsidR="00881B51" w:rsidRPr="00721308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594CDAFF" w14:textId="77777777" w:rsidR="00881B51" w:rsidRPr="00721308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152EAF9A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1370E6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DF0C1B" w14:textId="43F28515" w:rsidR="00881B51" w:rsidRDefault="00881B51" w:rsidP="00881B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EE05EDE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0A45C9E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C81D771" w14:textId="4E7B668F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6C32CCCF" w14:textId="6765FBD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853D7F6" w14:textId="77777777" w:rsidR="00881B51" w:rsidRPr="00721308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CBFE920" w14:textId="30EE586C" w:rsidR="003A4A8C" w:rsidRDefault="003A4A8C" w:rsidP="003A4A8C"/>
    <w:p w14:paraId="6C78B19E" w14:textId="77777777" w:rsidR="004B3E69" w:rsidRDefault="004B3E69" w:rsidP="003A4A8C"/>
    <w:p w14:paraId="64E4E9F2" w14:textId="77777777" w:rsidR="00F532D2" w:rsidRDefault="00F532D2" w:rsidP="003A4A8C"/>
    <w:p w14:paraId="40B024AB" w14:textId="437A6BD9" w:rsidR="00102229" w:rsidRDefault="00102229" w:rsidP="00102229">
      <w:pPr>
        <w:pStyle w:val="Caption"/>
        <w:keepNext/>
        <w:jc w:val="center"/>
      </w:pPr>
      <w:bookmarkStart w:id="21" w:name="_Toc152166176"/>
      <w:r>
        <w:lastRenderedPageBreak/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21"/>
    </w:p>
    <w:tbl>
      <w:tblPr>
        <w:tblStyle w:val="ListTable6Colorful-Accent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52E0D439" w14:textId="77777777" w:rsidTr="008941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7B8917" w14:textId="0143A0E6" w:rsidR="00894117" w:rsidRDefault="00894117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717184E4" w14:textId="39BF76F6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674EBE21" w14:textId="3142F9AF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16E6D496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3A7F8D" w14:textId="487A0DBF" w:rsidR="00894117" w:rsidRPr="00A73F9A" w:rsidRDefault="00894117">
            <w:pPr>
              <w:rPr>
                <w:highlight w:val="yellow"/>
              </w:rPr>
            </w:pPr>
            <w:r w:rsidRPr="00A73F9A">
              <w:t>RF-FO-01</w:t>
            </w:r>
          </w:p>
        </w:tc>
        <w:tc>
          <w:tcPr>
            <w:tcW w:w="7088" w:type="dxa"/>
          </w:tcPr>
          <w:p w14:paraId="53D77950" w14:textId="21F9A500" w:rsidR="00894117" w:rsidRDefault="00F1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F11FBC">
              <w:t>O sis</w:t>
            </w:r>
            <w:r>
              <w:t>tema deve possibilitar a venda de medicamentos e afins ao utente</w:t>
            </w:r>
            <w:r w:rsidR="00C87FF2">
              <w:t>.</w:t>
            </w:r>
          </w:p>
        </w:tc>
        <w:tc>
          <w:tcPr>
            <w:tcW w:w="1172" w:type="dxa"/>
          </w:tcPr>
          <w:p w14:paraId="63C4FB3A" w14:textId="4673651A" w:rsidR="00894117" w:rsidRDefault="00F1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F11FBC">
              <w:t>Alta</w:t>
            </w:r>
          </w:p>
        </w:tc>
      </w:tr>
      <w:tr w:rsidR="00894117" w14:paraId="68CA5448" w14:textId="77777777" w:rsidTr="00894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764347" w14:textId="374E81A6" w:rsidR="00894117" w:rsidRPr="00A73F9A" w:rsidRDefault="00894117">
            <w:pPr>
              <w:rPr>
                <w:highlight w:val="yellow"/>
              </w:rPr>
            </w:pPr>
            <w:r w:rsidRPr="00A73F9A">
              <w:t>RF-FO-02</w:t>
            </w:r>
          </w:p>
        </w:tc>
        <w:tc>
          <w:tcPr>
            <w:tcW w:w="7088" w:type="dxa"/>
          </w:tcPr>
          <w:p w14:paraId="54E632C9" w14:textId="5255004E" w:rsidR="00894117" w:rsidRDefault="00F11F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apresentar todos os produtos selecionados como favorito </w:t>
            </w:r>
            <w:r w:rsidR="00C87FF2">
              <w:t>ao utente.</w:t>
            </w:r>
          </w:p>
        </w:tc>
        <w:tc>
          <w:tcPr>
            <w:tcW w:w="1172" w:type="dxa"/>
          </w:tcPr>
          <w:p w14:paraId="47176D56" w14:textId="0C55DC04" w:rsidR="00894117" w:rsidRDefault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022E61" w14:paraId="4359DD29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A596125" w14:textId="1A8990E0" w:rsidR="00022E61" w:rsidRPr="00A73F9A" w:rsidRDefault="00022E61" w:rsidP="00022E61">
            <w:r w:rsidRPr="00A73F9A">
              <w:t>RF-FO-0</w:t>
            </w:r>
            <w:r>
              <w:t>3</w:t>
            </w:r>
          </w:p>
        </w:tc>
        <w:tc>
          <w:tcPr>
            <w:tcW w:w="7088" w:type="dxa"/>
          </w:tcPr>
          <w:p w14:paraId="21F089C8" w14:textId="60CFEB40" w:rsidR="00022E61" w:rsidRDefault="00022E61" w:rsidP="00022E6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demonstrar ao cliente as suas receitas médicas e a validade das mesmas.</w:t>
            </w:r>
          </w:p>
        </w:tc>
        <w:tc>
          <w:tcPr>
            <w:tcW w:w="1172" w:type="dxa"/>
          </w:tcPr>
          <w:p w14:paraId="23E2801F" w14:textId="2380D137" w:rsidR="00022E61" w:rsidRDefault="00022E61" w:rsidP="00022E6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022E61" w14:paraId="3C32D7FD" w14:textId="77777777" w:rsidTr="00894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5103868" w14:textId="3026ACB2" w:rsidR="00022E61" w:rsidRPr="00A73F9A" w:rsidRDefault="00022E61" w:rsidP="00022E61">
            <w:pPr>
              <w:rPr>
                <w:highlight w:val="yellow"/>
              </w:rPr>
            </w:pPr>
            <w:r w:rsidRPr="00A73F9A">
              <w:t>RF-FO-0</w:t>
            </w:r>
            <w:r>
              <w:t>4</w:t>
            </w:r>
          </w:p>
        </w:tc>
        <w:tc>
          <w:tcPr>
            <w:tcW w:w="7088" w:type="dxa"/>
          </w:tcPr>
          <w:p w14:paraId="43A30AB5" w14:textId="7C3621D8" w:rsidR="00022E61" w:rsidRDefault="00022E61" w:rsidP="00022E6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os últimos produtos adquiridos pelo mesmo.</w:t>
            </w:r>
          </w:p>
        </w:tc>
        <w:tc>
          <w:tcPr>
            <w:tcW w:w="1172" w:type="dxa"/>
          </w:tcPr>
          <w:p w14:paraId="1588CD26" w14:textId="1E371EBD" w:rsidR="00022E61" w:rsidRDefault="00022E61" w:rsidP="00022E6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022E61" w14:paraId="3D84147C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594CCB2" w14:textId="014C537E" w:rsidR="00022E61" w:rsidRPr="00A73F9A" w:rsidRDefault="00022E61" w:rsidP="00022E61">
            <w:pPr>
              <w:rPr>
                <w:highlight w:val="yellow"/>
              </w:rPr>
            </w:pPr>
            <w:r w:rsidRPr="00A73F9A">
              <w:t>RF-FO-0</w:t>
            </w:r>
            <w:r>
              <w:t>5</w:t>
            </w:r>
          </w:p>
        </w:tc>
        <w:tc>
          <w:tcPr>
            <w:tcW w:w="7088" w:type="dxa"/>
          </w:tcPr>
          <w:p w14:paraId="566B8EBE" w14:textId="4282A703" w:rsidR="00022E61" w:rsidRDefault="00022E61" w:rsidP="00022E6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o total dos seus gastos na Carolo Farmacêutica.</w:t>
            </w:r>
          </w:p>
        </w:tc>
        <w:tc>
          <w:tcPr>
            <w:tcW w:w="1172" w:type="dxa"/>
          </w:tcPr>
          <w:p w14:paraId="412181F9" w14:textId="1AC0A9BD" w:rsidR="00022E61" w:rsidRDefault="00022E61" w:rsidP="00022E6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022E61" w14:paraId="3621E8B0" w14:textId="77777777" w:rsidTr="00894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F12A986" w14:textId="72ADA03A" w:rsidR="00022E61" w:rsidRPr="00A73F9A" w:rsidRDefault="00022E61" w:rsidP="00022E61">
            <w:pPr>
              <w:rPr>
                <w:highlight w:val="yellow"/>
              </w:rPr>
            </w:pPr>
            <w:r w:rsidRPr="00A73F9A">
              <w:t>RF-FO-0</w:t>
            </w:r>
            <w:r>
              <w:t>6</w:t>
            </w:r>
          </w:p>
        </w:tc>
        <w:tc>
          <w:tcPr>
            <w:tcW w:w="7088" w:type="dxa"/>
          </w:tcPr>
          <w:p w14:paraId="53906AD2" w14:textId="05DBAEE6" w:rsidR="00022E61" w:rsidRDefault="00022E61" w:rsidP="00022E6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todas as farmacêuticas disponíveis.</w:t>
            </w:r>
          </w:p>
        </w:tc>
        <w:tc>
          <w:tcPr>
            <w:tcW w:w="1172" w:type="dxa"/>
          </w:tcPr>
          <w:p w14:paraId="078FE3C6" w14:textId="2165AD6E" w:rsidR="00022E61" w:rsidRDefault="00022E61" w:rsidP="00022E6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</w:tbl>
    <w:p w14:paraId="528AC682" w14:textId="77777777" w:rsidR="00102229" w:rsidRDefault="00102229" w:rsidP="00102229"/>
    <w:p w14:paraId="552B87EB" w14:textId="1205C435" w:rsidR="00894117" w:rsidRDefault="00894117" w:rsidP="00894117">
      <w:pPr>
        <w:pStyle w:val="Caption"/>
        <w:keepNext/>
        <w:jc w:val="center"/>
      </w:pPr>
      <w:bookmarkStart w:id="22" w:name="_Toc152166177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– Requisitos funcionais </w:t>
      </w:r>
      <w:proofErr w:type="spellStart"/>
      <w:r>
        <w:t>Back-Office</w:t>
      </w:r>
      <w:bookmarkEnd w:id="22"/>
      <w:proofErr w:type="spellEnd"/>
    </w:p>
    <w:tbl>
      <w:tblPr>
        <w:tblStyle w:val="ListTable6Colorful-Accent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6E2CCC4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A73F9A" w:rsidRDefault="00894117">
            <w:pPr>
              <w:rPr>
                <w:highlight w:val="yellow"/>
              </w:rPr>
            </w:pPr>
            <w:r w:rsidRPr="00A73F9A">
              <w:t>RF-BO-01</w:t>
            </w:r>
          </w:p>
        </w:tc>
        <w:tc>
          <w:tcPr>
            <w:tcW w:w="7088" w:type="dxa"/>
          </w:tcPr>
          <w:p w14:paraId="63AD285F" w14:textId="2EC57078" w:rsidR="00894117" w:rsidRDefault="003042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3042D7">
              <w:t>O</w:t>
            </w:r>
            <w:r>
              <w:t xml:space="preserve"> sistema deve possibilitar a gerência de funcionários ao administrador</w:t>
            </w:r>
            <w:r w:rsidR="00CA14E0">
              <w:t>.</w:t>
            </w:r>
          </w:p>
        </w:tc>
        <w:tc>
          <w:tcPr>
            <w:tcW w:w="1172" w:type="dxa"/>
          </w:tcPr>
          <w:p w14:paraId="04F2B595" w14:textId="77777777" w:rsidR="00894117" w:rsidRDefault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1D57C2">
              <w:t>Alta</w:t>
            </w:r>
          </w:p>
        </w:tc>
      </w:tr>
      <w:tr w:rsidR="00D03E74" w14:paraId="2587995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C878877" w14:textId="671B45E5" w:rsidR="00D03E74" w:rsidRPr="00A73F9A" w:rsidRDefault="00D03E74" w:rsidP="00D03E74">
            <w:r w:rsidRPr="00A73F9A">
              <w:t>RF-BO-0</w:t>
            </w:r>
            <w:r w:rsidR="00BC3CC6">
              <w:t>2</w:t>
            </w:r>
          </w:p>
        </w:tc>
        <w:tc>
          <w:tcPr>
            <w:tcW w:w="7088" w:type="dxa"/>
          </w:tcPr>
          <w:p w14:paraId="468AFABF" w14:textId="6112272A" w:rsidR="00D03E74" w:rsidRPr="003042D7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emissão de faturas, onde irá mostrar os medicamentos comprados, o seu preço, com e sem iva, o subtotal e o total e caso exista os descontos.</w:t>
            </w:r>
          </w:p>
        </w:tc>
        <w:tc>
          <w:tcPr>
            <w:tcW w:w="1172" w:type="dxa"/>
          </w:tcPr>
          <w:p w14:paraId="5CC25018" w14:textId="10755CC3" w:rsidR="00D03E74" w:rsidRPr="001D57C2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D03E74" w14:paraId="338A153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0D544BED" w:rsidR="00D03E74" w:rsidRPr="00A73F9A" w:rsidRDefault="00D03E74" w:rsidP="00D03E74">
            <w:pPr>
              <w:rPr>
                <w:highlight w:val="yellow"/>
              </w:rPr>
            </w:pPr>
            <w:r w:rsidRPr="00A73F9A">
              <w:t>RF-BO-0</w:t>
            </w:r>
            <w:r w:rsidR="00BC3CC6">
              <w:t>3</w:t>
            </w:r>
          </w:p>
        </w:tc>
        <w:tc>
          <w:tcPr>
            <w:tcW w:w="7088" w:type="dxa"/>
          </w:tcPr>
          <w:p w14:paraId="3537C24B" w14:textId="67786BF4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gerência de utentes ao funcionário.</w:t>
            </w:r>
          </w:p>
        </w:tc>
        <w:tc>
          <w:tcPr>
            <w:tcW w:w="1172" w:type="dxa"/>
          </w:tcPr>
          <w:p w14:paraId="3725786F" w14:textId="77777777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D03E74" w14:paraId="2937722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5C9F1E" w14:textId="4C10EF0E" w:rsidR="00D03E74" w:rsidRPr="00A73F9A" w:rsidRDefault="00D03E74" w:rsidP="00D03E74">
            <w:pPr>
              <w:rPr>
                <w:highlight w:val="yellow"/>
              </w:rPr>
            </w:pPr>
            <w:r w:rsidRPr="00A73F9A">
              <w:t>RF-BO-0</w:t>
            </w:r>
            <w:r w:rsidR="00BC3CC6">
              <w:t>4</w:t>
            </w:r>
          </w:p>
        </w:tc>
        <w:tc>
          <w:tcPr>
            <w:tcW w:w="7088" w:type="dxa"/>
          </w:tcPr>
          <w:p w14:paraId="23512E52" w14:textId="172ADDDD" w:rsidR="00D03E74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gestão de medicamentos e afins.</w:t>
            </w:r>
          </w:p>
        </w:tc>
        <w:tc>
          <w:tcPr>
            <w:tcW w:w="1172" w:type="dxa"/>
          </w:tcPr>
          <w:p w14:paraId="7C6AD341" w14:textId="47D900E8" w:rsidR="00D03E74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D03E74" w14:paraId="49DFC43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342BD10B" w:rsidR="00D03E74" w:rsidRPr="00A73F9A" w:rsidRDefault="00D03E74" w:rsidP="00D03E74">
            <w:pPr>
              <w:rPr>
                <w:highlight w:val="yellow"/>
              </w:rPr>
            </w:pPr>
            <w:r w:rsidRPr="00A73F9A">
              <w:t>RF-BO-0</w:t>
            </w:r>
            <w:r w:rsidR="00BC3CC6">
              <w:t>5</w:t>
            </w:r>
          </w:p>
        </w:tc>
        <w:tc>
          <w:tcPr>
            <w:tcW w:w="7088" w:type="dxa"/>
          </w:tcPr>
          <w:p w14:paraId="11A88262" w14:textId="2AA223FA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de vendas realizadas.</w:t>
            </w:r>
          </w:p>
        </w:tc>
        <w:tc>
          <w:tcPr>
            <w:tcW w:w="1172" w:type="dxa"/>
          </w:tcPr>
          <w:p w14:paraId="089EA9AB" w14:textId="251BE986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D03E74" w14:paraId="2E41F8E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54A8E34B" w:rsidR="00D03E74" w:rsidRPr="00A73F9A" w:rsidRDefault="00D03E74" w:rsidP="00D03E74">
            <w:pPr>
              <w:rPr>
                <w:highlight w:val="yellow"/>
              </w:rPr>
            </w:pPr>
            <w:r w:rsidRPr="00A73F9A">
              <w:t>RF-BO-0</w:t>
            </w:r>
            <w:r w:rsidR="00BC3CC6">
              <w:t>6</w:t>
            </w:r>
          </w:p>
        </w:tc>
        <w:tc>
          <w:tcPr>
            <w:tcW w:w="7088" w:type="dxa"/>
          </w:tcPr>
          <w:p w14:paraId="7D8E8F0D" w14:textId="294AE93D" w:rsidR="00D03E74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gestão dos stocks dos produtos fornecidos.</w:t>
            </w:r>
          </w:p>
        </w:tc>
        <w:tc>
          <w:tcPr>
            <w:tcW w:w="1172" w:type="dxa"/>
          </w:tcPr>
          <w:p w14:paraId="6112EE04" w14:textId="5D0EE158" w:rsidR="00D03E74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D03E74" w14:paraId="2E659C4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21D0F19" w14:textId="1102F1F9" w:rsidR="00D03E74" w:rsidRPr="00A73F9A" w:rsidRDefault="00D03E74" w:rsidP="00D03E74">
            <w:r w:rsidRPr="00A73F9A">
              <w:t>RF-BO-07</w:t>
            </w:r>
          </w:p>
        </w:tc>
        <w:tc>
          <w:tcPr>
            <w:tcW w:w="7088" w:type="dxa"/>
          </w:tcPr>
          <w:p w14:paraId="5FD91A28" w14:textId="2534FEDC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de fornecedores em contacto com a Carolo Farmacêutica.</w:t>
            </w:r>
          </w:p>
        </w:tc>
        <w:tc>
          <w:tcPr>
            <w:tcW w:w="1172" w:type="dxa"/>
          </w:tcPr>
          <w:p w14:paraId="26CD55E9" w14:textId="2BD1318F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2A630AE5" w14:textId="1BA37A28" w:rsidR="00894117" w:rsidRDefault="00894117" w:rsidP="00894117">
      <w:pPr>
        <w:pStyle w:val="Caption"/>
        <w:keepNext/>
        <w:jc w:val="center"/>
      </w:pPr>
      <w:bookmarkStart w:id="23" w:name="_Toc152166178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– Requisitos funcionais App mobile</w:t>
      </w:r>
      <w:bookmarkEnd w:id="23"/>
    </w:p>
    <w:tbl>
      <w:tblPr>
        <w:tblStyle w:val="ListTable6Colorful-Accent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4A5CB29" w14:textId="77777777" w:rsidR="00894117" w:rsidRDefault="00894117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76FA0CF" w14:textId="77777777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07918E3" w14:textId="77777777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547BF7" w14:paraId="3EDA4E1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79E215" w14:textId="165CCB95" w:rsidR="00547BF7" w:rsidRPr="00312C69" w:rsidRDefault="00547BF7" w:rsidP="00547BF7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1</w:t>
            </w:r>
          </w:p>
        </w:tc>
        <w:tc>
          <w:tcPr>
            <w:tcW w:w="7088" w:type="dxa"/>
          </w:tcPr>
          <w:p w14:paraId="2EE2FCB2" w14:textId="0C1EB9C9" w:rsidR="00547BF7" w:rsidRDefault="00D93BF6" w:rsidP="00D93B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 xml:space="preserve"> </w:t>
            </w:r>
            <w:r w:rsidR="00547BF7" w:rsidRPr="003042D7">
              <w:t>O</w:t>
            </w:r>
            <w:r w:rsidR="00547BF7">
              <w:t xml:space="preserve"> sistema deve permitir gerir os seus funcionários pelo administrador.</w:t>
            </w:r>
          </w:p>
        </w:tc>
        <w:tc>
          <w:tcPr>
            <w:tcW w:w="1172" w:type="dxa"/>
          </w:tcPr>
          <w:p w14:paraId="550513ED" w14:textId="442A7E1E" w:rsidR="00547BF7" w:rsidRDefault="00547BF7" w:rsidP="00547B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Alta</w:t>
            </w:r>
          </w:p>
        </w:tc>
      </w:tr>
      <w:tr w:rsidR="00547BF7" w14:paraId="00E9C9A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F22D15" w14:textId="69D37B43" w:rsidR="00547BF7" w:rsidRPr="00312C69" w:rsidRDefault="00547BF7" w:rsidP="00547BF7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2</w:t>
            </w:r>
          </w:p>
        </w:tc>
        <w:tc>
          <w:tcPr>
            <w:tcW w:w="7088" w:type="dxa"/>
          </w:tcPr>
          <w:p w14:paraId="00B853FA" w14:textId="712CAE26" w:rsidR="00547BF7" w:rsidRDefault="00547BF7" w:rsidP="00547B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venda de produtos farmacêuticos aos utentes.</w:t>
            </w:r>
          </w:p>
        </w:tc>
        <w:tc>
          <w:tcPr>
            <w:tcW w:w="1172" w:type="dxa"/>
          </w:tcPr>
          <w:p w14:paraId="3A7A4D07" w14:textId="62D3FAC7" w:rsidR="00547BF7" w:rsidRDefault="00547BF7" w:rsidP="00547B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547BF7" w14:paraId="3D854DE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9F53E" w14:textId="706BA9DF" w:rsidR="00547BF7" w:rsidRPr="00312C69" w:rsidRDefault="00547BF7" w:rsidP="00547BF7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</w:t>
            </w:r>
            <w:r>
              <w:t>03</w:t>
            </w:r>
          </w:p>
        </w:tc>
        <w:tc>
          <w:tcPr>
            <w:tcW w:w="7088" w:type="dxa"/>
          </w:tcPr>
          <w:p w14:paraId="617222BD" w14:textId="6D60B563" w:rsidR="00547BF7" w:rsidRDefault="00547BF7" w:rsidP="00547B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um carrinho de compras onde mostra todos os produtos adicionados ao mesmo.</w:t>
            </w:r>
          </w:p>
        </w:tc>
        <w:tc>
          <w:tcPr>
            <w:tcW w:w="1172" w:type="dxa"/>
          </w:tcPr>
          <w:p w14:paraId="72ABA27B" w14:textId="66246E25" w:rsidR="00547BF7" w:rsidRDefault="00547BF7" w:rsidP="00547B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702B8" w14:paraId="4EAD2D2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1BA6052" w14:textId="3417DBF6" w:rsidR="009702B8" w:rsidRPr="00894117" w:rsidRDefault="009702B8" w:rsidP="009702B8">
            <w:r>
              <w:t>RF-AM-04</w:t>
            </w:r>
          </w:p>
        </w:tc>
        <w:tc>
          <w:tcPr>
            <w:tcW w:w="7088" w:type="dxa"/>
          </w:tcPr>
          <w:p w14:paraId="760E1C6D" w14:textId="40883C49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emissão de faturas, onde irá mostrar os medicamentos comprados, o seu preço, com e sem iva, o subtotal e o total e caso exista os descontos.</w:t>
            </w:r>
          </w:p>
        </w:tc>
        <w:tc>
          <w:tcPr>
            <w:tcW w:w="1172" w:type="dxa"/>
          </w:tcPr>
          <w:p w14:paraId="16657E5B" w14:textId="457D9CE1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702B8" w14:paraId="1309232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E0A959F" w14:textId="42BB9354" w:rsidR="009702B8" w:rsidRPr="00312C69" w:rsidRDefault="009702B8" w:rsidP="009702B8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5</w:t>
            </w:r>
          </w:p>
        </w:tc>
        <w:tc>
          <w:tcPr>
            <w:tcW w:w="7088" w:type="dxa"/>
          </w:tcPr>
          <w:p w14:paraId="371AD485" w14:textId="262490AA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52AB">
              <w:t>O sistema deve fornecer descontos exclusivos para utentes a utilizar a app móvel</w:t>
            </w:r>
            <w:r>
              <w:t>.</w:t>
            </w:r>
          </w:p>
        </w:tc>
        <w:tc>
          <w:tcPr>
            <w:tcW w:w="1172" w:type="dxa"/>
          </w:tcPr>
          <w:p w14:paraId="1B57D167" w14:textId="63CE7E95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702B8" w14:paraId="5EB7A17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9654A0" w14:textId="4541ACB3" w:rsidR="009702B8" w:rsidRPr="00312C69" w:rsidRDefault="009702B8" w:rsidP="009702B8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6</w:t>
            </w:r>
          </w:p>
        </w:tc>
        <w:tc>
          <w:tcPr>
            <w:tcW w:w="7088" w:type="dxa"/>
          </w:tcPr>
          <w:p w14:paraId="02396694" w14:textId="02219F05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identificar a localização do utente e apresentar a farmácia mais próxima da sua localização.</w:t>
            </w:r>
          </w:p>
        </w:tc>
        <w:tc>
          <w:tcPr>
            <w:tcW w:w="1172" w:type="dxa"/>
          </w:tcPr>
          <w:p w14:paraId="6F20F72E" w14:textId="5EDE316C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702B8" w14:paraId="3AD72BF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BB1A0B" w14:textId="0CF65AF6" w:rsidR="009702B8" w:rsidRPr="00312C69" w:rsidRDefault="009702B8" w:rsidP="009702B8">
            <w:pPr>
              <w:rPr>
                <w:b w:val="0"/>
                <w:bCs w:val="0"/>
              </w:rPr>
            </w:pPr>
            <w:r w:rsidRPr="00894117">
              <w:lastRenderedPageBreak/>
              <w:t>RF-</w:t>
            </w:r>
            <w:r>
              <w:t>AM</w:t>
            </w:r>
            <w:r w:rsidRPr="00894117">
              <w:t>-0</w:t>
            </w:r>
            <w:r>
              <w:t>7</w:t>
            </w:r>
          </w:p>
        </w:tc>
        <w:tc>
          <w:tcPr>
            <w:tcW w:w="7088" w:type="dxa"/>
          </w:tcPr>
          <w:p w14:paraId="35E2E579" w14:textId="5976C0DF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todos os produtos selecionados como favoritos ao utente.</w:t>
            </w:r>
          </w:p>
        </w:tc>
        <w:tc>
          <w:tcPr>
            <w:tcW w:w="1172" w:type="dxa"/>
          </w:tcPr>
          <w:p w14:paraId="5C8A25C0" w14:textId="3BD1FE2F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702B8" w14:paraId="2B4E6C6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BD7352" w14:textId="0C8C9D36" w:rsidR="009702B8" w:rsidRPr="00312C69" w:rsidRDefault="009702B8" w:rsidP="009702B8">
            <w:pPr>
              <w:rPr>
                <w:b w:val="0"/>
                <w:bCs w:val="0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8</w:t>
            </w:r>
          </w:p>
        </w:tc>
        <w:tc>
          <w:tcPr>
            <w:tcW w:w="7088" w:type="dxa"/>
          </w:tcPr>
          <w:p w14:paraId="5DFE0886" w14:textId="6EEB0EEF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seleção do método de pagamento que o utente pretende.</w:t>
            </w:r>
          </w:p>
        </w:tc>
        <w:tc>
          <w:tcPr>
            <w:tcW w:w="1172" w:type="dxa"/>
          </w:tcPr>
          <w:p w14:paraId="7599E0B5" w14:textId="4AA8E3A8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702B8" w14:paraId="6ABA47A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B05523" w14:textId="567A9E18" w:rsidR="009702B8" w:rsidRPr="00312C69" w:rsidRDefault="009702B8" w:rsidP="009702B8">
            <w:pPr>
              <w:rPr>
                <w:b w:val="0"/>
                <w:bCs w:val="0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9</w:t>
            </w:r>
          </w:p>
        </w:tc>
        <w:tc>
          <w:tcPr>
            <w:tcW w:w="7088" w:type="dxa"/>
          </w:tcPr>
          <w:p w14:paraId="2EBF0F49" w14:textId="45E03F08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o total dos seus gastos na Carolo Farmacêutica.</w:t>
            </w:r>
          </w:p>
        </w:tc>
        <w:tc>
          <w:tcPr>
            <w:tcW w:w="1172" w:type="dxa"/>
          </w:tcPr>
          <w:p w14:paraId="72BA28C0" w14:textId="46DEF165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702B8" w14:paraId="07F5A98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6D0C42F" w14:textId="03B1DD70" w:rsidR="009702B8" w:rsidRPr="00312C69" w:rsidRDefault="009702B8" w:rsidP="009702B8">
            <w:pPr>
              <w:rPr>
                <w:b w:val="0"/>
                <w:bCs w:val="0"/>
              </w:rPr>
            </w:pPr>
            <w:r w:rsidRPr="00894117">
              <w:t>RF-</w:t>
            </w:r>
            <w:r>
              <w:t>AM</w:t>
            </w:r>
            <w:r w:rsidRPr="00894117">
              <w:t>-</w:t>
            </w:r>
            <w:r>
              <w:t>10</w:t>
            </w:r>
          </w:p>
        </w:tc>
        <w:tc>
          <w:tcPr>
            <w:tcW w:w="7088" w:type="dxa"/>
          </w:tcPr>
          <w:p w14:paraId="320312FF" w14:textId="266CE66F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os últimos produtos adquiridos pelo mesmo.</w:t>
            </w:r>
          </w:p>
        </w:tc>
        <w:tc>
          <w:tcPr>
            <w:tcW w:w="1172" w:type="dxa"/>
          </w:tcPr>
          <w:p w14:paraId="3AFC9BE6" w14:textId="3AD106DE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</w:tbl>
    <w:p w14:paraId="7AA16D94" w14:textId="68BDE633" w:rsidR="00894117" w:rsidRDefault="00894117" w:rsidP="00894117"/>
    <w:p w14:paraId="58353008" w14:textId="0B808644" w:rsidR="00F809D1" w:rsidRDefault="00F809D1" w:rsidP="00894117"/>
    <w:p w14:paraId="2D79F9A6" w14:textId="4F7C5B27" w:rsidR="00F809D1" w:rsidRDefault="00F809D1" w:rsidP="00F809D1">
      <w:pPr>
        <w:pStyle w:val="Caption"/>
        <w:keepNext/>
        <w:jc w:val="center"/>
      </w:pPr>
      <w:bookmarkStart w:id="24" w:name="_Toc152166179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– Cruzamento dos requisitos funcionais e respetivos roles</w:t>
      </w:r>
      <w:bookmarkEnd w:id="24"/>
    </w:p>
    <w:tbl>
      <w:tblPr>
        <w:tblStyle w:val="ListTable6Colorful-Accent3"/>
        <w:tblW w:w="9356" w:type="dxa"/>
        <w:tblLook w:val="04A0" w:firstRow="1" w:lastRow="0" w:firstColumn="1" w:lastColumn="0" w:noHBand="0" w:noVBand="1"/>
      </w:tblPr>
      <w:tblGrid>
        <w:gridCol w:w="1012"/>
        <w:gridCol w:w="4033"/>
        <w:gridCol w:w="852"/>
        <w:gridCol w:w="1538"/>
        <w:gridCol w:w="1295"/>
        <w:gridCol w:w="626"/>
      </w:tblGrid>
      <w:tr w:rsidR="00984384" w14:paraId="639E1BB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5FD0DACB" w14:textId="77777777" w:rsidR="00984384" w:rsidRDefault="00984384">
            <w:pPr>
              <w:jc w:val="center"/>
            </w:pPr>
            <w:r>
              <w:t>#</w:t>
            </w:r>
          </w:p>
        </w:tc>
        <w:tc>
          <w:tcPr>
            <w:tcW w:w="4033" w:type="dxa"/>
          </w:tcPr>
          <w:p w14:paraId="6A667483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852" w:type="dxa"/>
          </w:tcPr>
          <w:p w14:paraId="7790AC77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Utente</w:t>
            </w:r>
          </w:p>
        </w:tc>
        <w:tc>
          <w:tcPr>
            <w:tcW w:w="1538" w:type="dxa"/>
          </w:tcPr>
          <w:p w14:paraId="04353A22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95" w:type="dxa"/>
          </w:tcPr>
          <w:p w14:paraId="0903E938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626" w:type="dxa"/>
          </w:tcPr>
          <w:p w14:paraId="7616CC07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72F10" w14:paraId="44BBBD8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399CFA3" w14:textId="77777777" w:rsidR="00872F10" w:rsidRPr="00AD2DB9" w:rsidRDefault="00872F10" w:rsidP="00872F10">
            <w:pPr>
              <w:rPr>
                <w:highlight w:val="yellow"/>
              </w:rPr>
            </w:pPr>
            <w:r w:rsidRPr="00AD2DB9">
              <w:t>RF-FO-01</w:t>
            </w:r>
          </w:p>
        </w:tc>
        <w:tc>
          <w:tcPr>
            <w:tcW w:w="4033" w:type="dxa"/>
          </w:tcPr>
          <w:p w14:paraId="7EBF74BB" w14:textId="6838A2F4" w:rsidR="00872F10" w:rsidRDefault="00872F10" w:rsidP="00872F10">
            <w:pPr>
              <w:ind w:left="708" w:hanging="70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F11FBC">
              <w:t>O sis</w:t>
            </w:r>
            <w:r>
              <w:t>tema deve possibilitar a venda de medicamentos e afins ao utente.</w:t>
            </w:r>
          </w:p>
        </w:tc>
        <w:tc>
          <w:tcPr>
            <w:tcW w:w="852" w:type="dxa"/>
          </w:tcPr>
          <w:p w14:paraId="11EE25F1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783259B3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EA82F59" w14:textId="01048C7C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552D44F8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72F10" w14:paraId="2730AE3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7163B3CB" w14:textId="77777777" w:rsidR="00872F10" w:rsidRPr="00AD2DB9" w:rsidRDefault="00872F10" w:rsidP="00872F10">
            <w:pPr>
              <w:rPr>
                <w:highlight w:val="yellow"/>
              </w:rPr>
            </w:pPr>
            <w:r w:rsidRPr="00AD2DB9">
              <w:t>RF-FO-02</w:t>
            </w:r>
          </w:p>
        </w:tc>
        <w:tc>
          <w:tcPr>
            <w:tcW w:w="4033" w:type="dxa"/>
          </w:tcPr>
          <w:p w14:paraId="18F57054" w14:textId="5FD05111" w:rsidR="00872F10" w:rsidRDefault="00872F10" w:rsidP="00872F1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todos os produtos selecionados como favorito ao utente.</w:t>
            </w:r>
          </w:p>
        </w:tc>
        <w:tc>
          <w:tcPr>
            <w:tcW w:w="852" w:type="dxa"/>
          </w:tcPr>
          <w:p w14:paraId="1AE30A7A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315BA7F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43A05B40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79D97A2B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72F10" w14:paraId="5B5370E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11996CA6" w14:textId="77777777" w:rsidR="00872F10" w:rsidRPr="00AD2DB9" w:rsidRDefault="00872F10" w:rsidP="00872F10">
            <w:pPr>
              <w:rPr>
                <w:highlight w:val="yellow"/>
              </w:rPr>
            </w:pPr>
            <w:r w:rsidRPr="00AD2DB9">
              <w:t>RF-FO-03</w:t>
            </w:r>
          </w:p>
        </w:tc>
        <w:tc>
          <w:tcPr>
            <w:tcW w:w="4033" w:type="dxa"/>
          </w:tcPr>
          <w:p w14:paraId="45E9D3E7" w14:textId="3E83E85C" w:rsidR="00872F10" w:rsidRDefault="00872F10" w:rsidP="00872F1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os últimos produtos adquiridos pelo mesmo</w:t>
            </w:r>
            <w:r w:rsidR="00B7135B">
              <w:t>.</w:t>
            </w:r>
          </w:p>
        </w:tc>
        <w:tc>
          <w:tcPr>
            <w:tcW w:w="852" w:type="dxa"/>
          </w:tcPr>
          <w:p w14:paraId="36731637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782818E3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54FC5A9" w14:textId="6F533CCB" w:rsidR="00872F10" w:rsidRPr="00F809D1" w:rsidRDefault="00F2615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505EAE59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72F10" w14:paraId="24139AE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2B1E852A" w14:textId="77777777" w:rsidR="00872F10" w:rsidRPr="00894117" w:rsidRDefault="00872F10" w:rsidP="00872F10">
            <w:r w:rsidRPr="00AD2DB9">
              <w:t>RF-FO-04</w:t>
            </w:r>
          </w:p>
        </w:tc>
        <w:tc>
          <w:tcPr>
            <w:tcW w:w="4033" w:type="dxa"/>
          </w:tcPr>
          <w:p w14:paraId="4CE767C9" w14:textId="4A190FE7" w:rsidR="00872F10" w:rsidRDefault="00872F10" w:rsidP="00872F1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o total dos seus gastos na Carolo Farmacêutica</w:t>
            </w:r>
            <w:r w:rsidR="00B7135B">
              <w:t>.</w:t>
            </w:r>
          </w:p>
        </w:tc>
        <w:tc>
          <w:tcPr>
            <w:tcW w:w="852" w:type="dxa"/>
          </w:tcPr>
          <w:p w14:paraId="64856774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6CDEBA62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7A13B5C" w14:textId="3E3ADBDE" w:rsidR="00872F10" w:rsidRPr="00F809D1" w:rsidRDefault="00997F0E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3F6F18B5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3A5E" w14:paraId="2FCDFB2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1F29ED14" w14:textId="77777777" w:rsidR="00EE3A5E" w:rsidRPr="00AD2DB9" w:rsidRDefault="00EE3A5E" w:rsidP="00EE3A5E">
            <w:r w:rsidRPr="00AD2DB9">
              <w:t>RF-FO-05</w:t>
            </w:r>
          </w:p>
        </w:tc>
        <w:tc>
          <w:tcPr>
            <w:tcW w:w="4033" w:type="dxa"/>
          </w:tcPr>
          <w:p w14:paraId="2678E059" w14:textId="59090531" w:rsidR="00EE3A5E" w:rsidRDefault="00EE3A5E" w:rsidP="00EE3A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todas as farmacêuticas disponíveis</w:t>
            </w:r>
            <w:r w:rsidR="00B7135B">
              <w:t>.</w:t>
            </w:r>
          </w:p>
        </w:tc>
        <w:tc>
          <w:tcPr>
            <w:tcW w:w="852" w:type="dxa"/>
          </w:tcPr>
          <w:p w14:paraId="06438622" w14:textId="77777777" w:rsidR="00EE3A5E" w:rsidRPr="00F809D1" w:rsidRDefault="00EE3A5E" w:rsidP="00EE3A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677D8AFC" w14:textId="77777777" w:rsidR="00EE3A5E" w:rsidRPr="00F809D1" w:rsidRDefault="00EE3A5E" w:rsidP="00EE3A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5649CE12" w14:textId="77777777" w:rsidR="00EE3A5E" w:rsidRPr="00F809D1" w:rsidRDefault="00EE3A5E" w:rsidP="00EE3A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68737149" w14:textId="77777777" w:rsidR="00EE3A5E" w:rsidRPr="00F809D1" w:rsidRDefault="00EE3A5E" w:rsidP="00EE3A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E3A5E" w14:paraId="5C8D1D3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0C29B848" w14:textId="1C2F6031" w:rsidR="00EE3A5E" w:rsidRPr="000673A0" w:rsidRDefault="00EE3A5E" w:rsidP="00EE3A5E">
            <w:pPr>
              <w:rPr>
                <w:highlight w:val="yellow"/>
              </w:rPr>
            </w:pPr>
            <w:r w:rsidRPr="000673A0">
              <w:t>RF-</w:t>
            </w:r>
            <w:r>
              <w:t>F</w:t>
            </w:r>
            <w:r w:rsidRPr="000673A0">
              <w:t>O-0</w:t>
            </w:r>
            <w:r>
              <w:t>6</w:t>
            </w:r>
          </w:p>
        </w:tc>
        <w:tc>
          <w:tcPr>
            <w:tcW w:w="4033" w:type="dxa"/>
          </w:tcPr>
          <w:p w14:paraId="378F47D9" w14:textId="14B75A1F" w:rsidR="00EE3A5E" w:rsidRDefault="00EE3A5E" w:rsidP="00EE3A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demonstrar ao cliente as suas receitas médicas e a validade das mesmas</w:t>
            </w:r>
            <w:r w:rsidR="00B7135B">
              <w:t>.</w:t>
            </w:r>
          </w:p>
        </w:tc>
        <w:tc>
          <w:tcPr>
            <w:tcW w:w="852" w:type="dxa"/>
          </w:tcPr>
          <w:p w14:paraId="0EC41153" w14:textId="66932A40" w:rsidR="00EE3A5E" w:rsidRPr="00F809D1" w:rsidRDefault="00EE3A5E" w:rsidP="00EE3A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2D94731" w14:textId="36C8B783" w:rsidR="00EE3A5E" w:rsidRPr="00F809D1" w:rsidRDefault="00EE3A5E" w:rsidP="00EE3A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48CD275" w14:textId="77777777" w:rsidR="00EE3A5E" w:rsidRPr="00F809D1" w:rsidRDefault="00EE3A5E" w:rsidP="00EE3A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19729A10" w14:textId="77777777" w:rsidR="00EE3A5E" w:rsidRPr="00F809D1" w:rsidRDefault="00EE3A5E" w:rsidP="00EE3A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63E7" w14:paraId="627548D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C5AAF03" w14:textId="1684D0D5" w:rsidR="00E063E7" w:rsidRPr="000673A0" w:rsidRDefault="00E063E7" w:rsidP="00E063E7">
            <w:r w:rsidRPr="000673A0">
              <w:t>RF-BO-0</w:t>
            </w:r>
            <w:r>
              <w:t>1</w:t>
            </w:r>
          </w:p>
        </w:tc>
        <w:tc>
          <w:tcPr>
            <w:tcW w:w="4033" w:type="dxa"/>
          </w:tcPr>
          <w:p w14:paraId="4DF8F056" w14:textId="330CFFA0" w:rsidR="00E063E7" w:rsidRDefault="00E063E7" w:rsidP="00E063E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042D7">
              <w:t>O</w:t>
            </w:r>
            <w:r>
              <w:t xml:space="preserve"> sistema deve possibilitar a gerência de funcionários ao administrador</w:t>
            </w:r>
            <w:r w:rsidR="00B7135B">
              <w:t>.</w:t>
            </w:r>
          </w:p>
        </w:tc>
        <w:tc>
          <w:tcPr>
            <w:tcW w:w="852" w:type="dxa"/>
          </w:tcPr>
          <w:p w14:paraId="622902CF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5A5DAACC" w14:textId="785F5030" w:rsidR="00E063E7" w:rsidRDefault="00B675FC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566E27A7" w14:textId="1475703B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5AF41FD0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63E7" w14:paraId="020B5E4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78A850" w14:textId="04C583B6" w:rsidR="00E063E7" w:rsidRPr="000673A0" w:rsidRDefault="00E063E7" w:rsidP="00E063E7">
            <w:r w:rsidRPr="000673A0">
              <w:t>RF-BO-0</w:t>
            </w:r>
            <w:r>
              <w:t>2</w:t>
            </w:r>
          </w:p>
        </w:tc>
        <w:tc>
          <w:tcPr>
            <w:tcW w:w="4033" w:type="dxa"/>
          </w:tcPr>
          <w:p w14:paraId="57DDEC16" w14:textId="1033ECB8" w:rsidR="00E063E7" w:rsidRDefault="00E063E7" w:rsidP="00E063E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gerência de utentes ao funcionário</w:t>
            </w:r>
            <w:r w:rsidR="00B7135B">
              <w:t>.</w:t>
            </w:r>
          </w:p>
        </w:tc>
        <w:tc>
          <w:tcPr>
            <w:tcW w:w="852" w:type="dxa"/>
          </w:tcPr>
          <w:p w14:paraId="77B6FED3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425AE800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348331E0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281D2B1A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63E7" w14:paraId="76125AB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092CE832" w14:textId="33A0EBD4" w:rsidR="00E063E7" w:rsidRPr="000673A0" w:rsidRDefault="00E063E7" w:rsidP="00E063E7">
            <w:r w:rsidRPr="000673A0">
              <w:t>RF-BO-0</w:t>
            </w:r>
            <w:r>
              <w:t>3</w:t>
            </w:r>
          </w:p>
        </w:tc>
        <w:tc>
          <w:tcPr>
            <w:tcW w:w="4033" w:type="dxa"/>
          </w:tcPr>
          <w:p w14:paraId="1AD47932" w14:textId="1E27B51F" w:rsidR="00E063E7" w:rsidRDefault="00E063E7" w:rsidP="00E063E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de medicamentos e afins</w:t>
            </w:r>
            <w:r w:rsidR="00B7135B">
              <w:t>.</w:t>
            </w:r>
          </w:p>
        </w:tc>
        <w:tc>
          <w:tcPr>
            <w:tcW w:w="852" w:type="dxa"/>
          </w:tcPr>
          <w:p w14:paraId="643A3205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279DC39F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6A6665CE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755C6EC4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63E7" w14:paraId="212777F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92F5F6C" w14:textId="41ED077D" w:rsidR="00E063E7" w:rsidRPr="000673A0" w:rsidRDefault="00E063E7" w:rsidP="00E063E7">
            <w:r w:rsidRPr="000673A0">
              <w:t>RF-BO-0</w:t>
            </w:r>
            <w:r>
              <w:t>4</w:t>
            </w:r>
          </w:p>
        </w:tc>
        <w:tc>
          <w:tcPr>
            <w:tcW w:w="4033" w:type="dxa"/>
          </w:tcPr>
          <w:p w14:paraId="696C8195" w14:textId="745C3396" w:rsidR="00E063E7" w:rsidRDefault="00E063E7" w:rsidP="00E063E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gestão de vendas realizadas</w:t>
            </w:r>
            <w:r w:rsidR="00B7135B">
              <w:t>.</w:t>
            </w:r>
          </w:p>
        </w:tc>
        <w:tc>
          <w:tcPr>
            <w:tcW w:w="852" w:type="dxa"/>
          </w:tcPr>
          <w:p w14:paraId="02B418AF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5223A619" w14:textId="69172544" w:rsidR="00E063E7" w:rsidRDefault="002A5FE0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3CA7F396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12389E8E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63E7" w14:paraId="6FF2AE8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02330CEA" w14:textId="225D0D1E" w:rsidR="00E063E7" w:rsidRPr="000673A0" w:rsidRDefault="00E063E7" w:rsidP="00E063E7">
            <w:r w:rsidRPr="000673A0">
              <w:t>RF-BO-0</w:t>
            </w:r>
            <w:r>
              <w:t>5</w:t>
            </w:r>
          </w:p>
        </w:tc>
        <w:tc>
          <w:tcPr>
            <w:tcW w:w="4033" w:type="dxa"/>
          </w:tcPr>
          <w:p w14:paraId="7B8324FA" w14:textId="63EAD613" w:rsidR="00E063E7" w:rsidRDefault="00E063E7" w:rsidP="00E063E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dos stocks dos produtos fornecidos</w:t>
            </w:r>
            <w:r w:rsidR="00B7135B">
              <w:t>.</w:t>
            </w:r>
          </w:p>
        </w:tc>
        <w:tc>
          <w:tcPr>
            <w:tcW w:w="852" w:type="dxa"/>
          </w:tcPr>
          <w:p w14:paraId="712E7EF5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1FC982C1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10A9E26F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60607844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63E7" w14:paraId="6C19015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C1E6B7A" w14:textId="63903871" w:rsidR="00E063E7" w:rsidRPr="000673A0" w:rsidRDefault="00E063E7" w:rsidP="00E063E7">
            <w:r w:rsidRPr="000673A0">
              <w:t>RF-BO-0</w:t>
            </w:r>
            <w:r>
              <w:t>6</w:t>
            </w:r>
          </w:p>
        </w:tc>
        <w:tc>
          <w:tcPr>
            <w:tcW w:w="4033" w:type="dxa"/>
          </w:tcPr>
          <w:p w14:paraId="460DF9AB" w14:textId="780507DF" w:rsidR="00E063E7" w:rsidRDefault="00E063E7" w:rsidP="00E063E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emissão de faturas, onde irá mostrar os medicamentos comprados, o seu preço, com e sem iva, o subtotal e o total e caso exista os descontos.</w:t>
            </w:r>
          </w:p>
        </w:tc>
        <w:tc>
          <w:tcPr>
            <w:tcW w:w="852" w:type="dxa"/>
          </w:tcPr>
          <w:p w14:paraId="212FE080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44C45E00" w14:textId="21BB857D" w:rsidR="00E063E7" w:rsidRDefault="00374C5E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3C56F520" w14:textId="48410402" w:rsidR="00E063E7" w:rsidRDefault="00EE39F2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6F069F45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63E7" w14:paraId="41C673E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165465F5" w14:textId="0761AFA1" w:rsidR="00E063E7" w:rsidRPr="000673A0" w:rsidRDefault="00E063E7" w:rsidP="00E063E7">
            <w:r w:rsidRPr="000673A0">
              <w:lastRenderedPageBreak/>
              <w:t>RF-BO-0</w:t>
            </w:r>
            <w:r w:rsidR="00AF27AE">
              <w:t>7</w:t>
            </w:r>
          </w:p>
        </w:tc>
        <w:tc>
          <w:tcPr>
            <w:tcW w:w="4033" w:type="dxa"/>
          </w:tcPr>
          <w:p w14:paraId="3ED82047" w14:textId="392BE487" w:rsidR="00E063E7" w:rsidRDefault="00132342" w:rsidP="00E063E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de fornecedores em contacto com a Carolo Farmacêutica</w:t>
            </w:r>
            <w:r w:rsidR="00B7135B">
              <w:t>.</w:t>
            </w:r>
          </w:p>
        </w:tc>
        <w:tc>
          <w:tcPr>
            <w:tcW w:w="852" w:type="dxa"/>
          </w:tcPr>
          <w:p w14:paraId="045B0715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332B6874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2352E9FB" w14:textId="7F9372A1" w:rsidR="00E063E7" w:rsidRDefault="00132342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3EE712BB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281F254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7558B124" w14:textId="77777777" w:rsidR="00132342" w:rsidRPr="00894117" w:rsidRDefault="00132342" w:rsidP="00132342">
            <w:r w:rsidRPr="000673A0">
              <w:t>RF-AM-01</w:t>
            </w:r>
          </w:p>
        </w:tc>
        <w:tc>
          <w:tcPr>
            <w:tcW w:w="4033" w:type="dxa"/>
          </w:tcPr>
          <w:p w14:paraId="66909E92" w14:textId="597FC4FB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Pr="003042D7">
              <w:t>O</w:t>
            </w:r>
            <w:r>
              <w:t xml:space="preserve"> sistema deve permitir gerir os seus funcionários pelo administrador.</w:t>
            </w:r>
          </w:p>
        </w:tc>
        <w:tc>
          <w:tcPr>
            <w:tcW w:w="852" w:type="dxa"/>
          </w:tcPr>
          <w:p w14:paraId="552047D7" w14:textId="336B0509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</w:t>
            </w:r>
          </w:p>
        </w:tc>
        <w:tc>
          <w:tcPr>
            <w:tcW w:w="1538" w:type="dxa"/>
          </w:tcPr>
          <w:p w14:paraId="5270E629" w14:textId="32EF3C66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503A91AE" w14:textId="1EECEB4D" w:rsidR="00132342" w:rsidRDefault="00374C5E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71F3916E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5064743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DE588BB" w14:textId="77777777" w:rsidR="00132342" w:rsidRPr="00894117" w:rsidRDefault="00132342" w:rsidP="00132342">
            <w:r w:rsidRPr="000673A0">
              <w:t>RF-AM-02</w:t>
            </w:r>
          </w:p>
        </w:tc>
        <w:tc>
          <w:tcPr>
            <w:tcW w:w="4033" w:type="dxa"/>
          </w:tcPr>
          <w:p w14:paraId="79BB3E67" w14:textId="15B4C314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venda de produtos farmacêuticos aos utentes.</w:t>
            </w:r>
          </w:p>
        </w:tc>
        <w:tc>
          <w:tcPr>
            <w:tcW w:w="852" w:type="dxa"/>
          </w:tcPr>
          <w:p w14:paraId="1F55F8C5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40356114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5ADA08FE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7997D21C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050CE0F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8CAEECB" w14:textId="77777777" w:rsidR="00132342" w:rsidRPr="00894117" w:rsidRDefault="00132342" w:rsidP="00132342">
            <w:r w:rsidRPr="000673A0">
              <w:t>RF-AM-03</w:t>
            </w:r>
          </w:p>
        </w:tc>
        <w:tc>
          <w:tcPr>
            <w:tcW w:w="4033" w:type="dxa"/>
          </w:tcPr>
          <w:p w14:paraId="5C37BDE8" w14:textId="52AC8D56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um carrinho de compras onde mostra todos os produtos adicionados ao mesmo.</w:t>
            </w:r>
          </w:p>
        </w:tc>
        <w:tc>
          <w:tcPr>
            <w:tcW w:w="852" w:type="dxa"/>
          </w:tcPr>
          <w:p w14:paraId="617D5727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20856643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8B0CBD1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7187E298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7845B1E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5A1F7EC1" w14:textId="77777777" w:rsidR="00132342" w:rsidRPr="000673A0" w:rsidRDefault="00132342" w:rsidP="00132342">
            <w:r w:rsidRPr="000673A0">
              <w:t>RF-AM-0</w:t>
            </w:r>
            <w:r>
              <w:t>4</w:t>
            </w:r>
          </w:p>
        </w:tc>
        <w:tc>
          <w:tcPr>
            <w:tcW w:w="4033" w:type="dxa"/>
          </w:tcPr>
          <w:p w14:paraId="054EAB34" w14:textId="40B7097D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52AB">
              <w:t>O sistema deve fornecer descontos exclusivos para utentes a utilizar a app móvel</w:t>
            </w:r>
            <w:r>
              <w:t>.</w:t>
            </w:r>
          </w:p>
        </w:tc>
        <w:tc>
          <w:tcPr>
            <w:tcW w:w="852" w:type="dxa"/>
          </w:tcPr>
          <w:p w14:paraId="360A8B62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4D920FDC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77773BEB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34428DC6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3D953F7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24C5F37C" w14:textId="77777777" w:rsidR="00132342" w:rsidRPr="000673A0" w:rsidRDefault="00132342" w:rsidP="00132342">
            <w:r w:rsidRPr="000673A0">
              <w:t>RF-AM-0</w:t>
            </w:r>
            <w:r>
              <w:t>5</w:t>
            </w:r>
          </w:p>
        </w:tc>
        <w:tc>
          <w:tcPr>
            <w:tcW w:w="4033" w:type="dxa"/>
          </w:tcPr>
          <w:p w14:paraId="591AA181" w14:textId="48F3D3CE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identificar a localização do utente e apresentar a farmácia mais próxima da sua localização.</w:t>
            </w:r>
          </w:p>
        </w:tc>
        <w:tc>
          <w:tcPr>
            <w:tcW w:w="852" w:type="dxa"/>
          </w:tcPr>
          <w:p w14:paraId="6DB2BA50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7CA270D7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7ECFE9F4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094F2D9B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581F87D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21AFAB5E" w14:textId="77777777" w:rsidR="00132342" w:rsidRPr="000673A0" w:rsidRDefault="00132342" w:rsidP="00132342">
            <w:r w:rsidRPr="000673A0">
              <w:t>RF-AM-0</w:t>
            </w:r>
            <w:r>
              <w:t>6</w:t>
            </w:r>
          </w:p>
        </w:tc>
        <w:tc>
          <w:tcPr>
            <w:tcW w:w="4033" w:type="dxa"/>
          </w:tcPr>
          <w:p w14:paraId="6B4DFC67" w14:textId="4D11660B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todos os produtos selecionados como favoritos ao utente.</w:t>
            </w:r>
          </w:p>
        </w:tc>
        <w:tc>
          <w:tcPr>
            <w:tcW w:w="852" w:type="dxa"/>
          </w:tcPr>
          <w:p w14:paraId="29D8F1A8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02BB85CA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6F083BFF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29F28686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66B7EA4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CAB0FAF" w14:textId="77777777" w:rsidR="00132342" w:rsidRPr="000673A0" w:rsidRDefault="00132342" w:rsidP="00132342">
            <w:r w:rsidRPr="000673A0">
              <w:t>RF-AM-0</w:t>
            </w:r>
            <w:r>
              <w:t>7</w:t>
            </w:r>
          </w:p>
        </w:tc>
        <w:tc>
          <w:tcPr>
            <w:tcW w:w="4033" w:type="dxa"/>
          </w:tcPr>
          <w:p w14:paraId="5985787A" w14:textId="2F849687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seleção do método de pagamento que o utente pretende.</w:t>
            </w:r>
          </w:p>
        </w:tc>
        <w:tc>
          <w:tcPr>
            <w:tcW w:w="852" w:type="dxa"/>
          </w:tcPr>
          <w:p w14:paraId="706BBA3B" w14:textId="53A17818" w:rsidR="00132342" w:rsidRDefault="00A73F9A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6FD4686F" w14:textId="3E9ACC6E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42B76608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10D2168D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61D379D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8A465F6" w14:textId="77777777" w:rsidR="00132342" w:rsidRPr="000673A0" w:rsidRDefault="00132342" w:rsidP="00132342">
            <w:r w:rsidRPr="000673A0">
              <w:t>RF-AM-0</w:t>
            </w:r>
            <w:r>
              <w:t>8</w:t>
            </w:r>
          </w:p>
        </w:tc>
        <w:tc>
          <w:tcPr>
            <w:tcW w:w="4033" w:type="dxa"/>
          </w:tcPr>
          <w:p w14:paraId="15E86DFB" w14:textId="0C8F8D6A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o total dos seus gastos na Carolo Farmacêutica.</w:t>
            </w:r>
          </w:p>
        </w:tc>
        <w:tc>
          <w:tcPr>
            <w:tcW w:w="852" w:type="dxa"/>
          </w:tcPr>
          <w:p w14:paraId="10CFE0F9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1F65912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2C3CC40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1C7F7C62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1660BAF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08F71151" w14:textId="77777777" w:rsidR="00132342" w:rsidRPr="000673A0" w:rsidRDefault="00132342" w:rsidP="00132342">
            <w:r w:rsidRPr="000673A0">
              <w:t>RF-AM-0</w:t>
            </w:r>
            <w:r>
              <w:t>9</w:t>
            </w:r>
          </w:p>
        </w:tc>
        <w:tc>
          <w:tcPr>
            <w:tcW w:w="4033" w:type="dxa"/>
          </w:tcPr>
          <w:p w14:paraId="096017D6" w14:textId="7A30E336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os últimos produtos adquiridos pelo mesmo.</w:t>
            </w:r>
          </w:p>
        </w:tc>
        <w:tc>
          <w:tcPr>
            <w:tcW w:w="852" w:type="dxa"/>
          </w:tcPr>
          <w:p w14:paraId="467F2430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69C2F2A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00CA1D0D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64C93770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7EC39E7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7AF1F92F" w14:textId="2D1A95BC" w:rsidR="00132342" w:rsidRPr="000673A0" w:rsidRDefault="00132342" w:rsidP="00132342">
            <w:r w:rsidRPr="000673A0">
              <w:t>RF-AM-</w:t>
            </w:r>
            <w:r>
              <w:t>10</w:t>
            </w:r>
          </w:p>
        </w:tc>
        <w:tc>
          <w:tcPr>
            <w:tcW w:w="4033" w:type="dxa"/>
          </w:tcPr>
          <w:p w14:paraId="2FF16946" w14:textId="31A2CFC3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emissão de faturas, onde irá mostrar os medicamentos comprados, o seu preço, com e sem iva, o subtotal e o total e caso exista os descontos.</w:t>
            </w:r>
          </w:p>
        </w:tc>
        <w:tc>
          <w:tcPr>
            <w:tcW w:w="852" w:type="dxa"/>
          </w:tcPr>
          <w:p w14:paraId="5B607D2B" w14:textId="74890C47" w:rsidR="00132342" w:rsidRDefault="00A73F9A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FAEB330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0C1D06BE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50985361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7FBAC83" w14:textId="77777777" w:rsidR="00F532D2" w:rsidRDefault="00F532D2" w:rsidP="00312C69"/>
    <w:p w14:paraId="6E3273A7" w14:textId="0445EB4F" w:rsidR="00312C69" w:rsidRDefault="00312C69" w:rsidP="00312C69">
      <w:pPr>
        <w:pStyle w:val="Caption"/>
        <w:keepNext/>
        <w:jc w:val="center"/>
      </w:pPr>
      <w:bookmarkStart w:id="25" w:name="_Toc152166180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B3095A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– Requisitos</w:t>
      </w:r>
      <w:r w:rsidR="00102229">
        <w:t xml:space="preserve"> Não funcionais</w:t>
      </w:r>
      <w:bookmarkEnd w:id="25"/>
    </w:p>
    <w:tbl>
      <w:tblPr>
        <w:tblStyle w:val="ListTable6Colorful-Accent3"/>
        <w:tblW w:w="9356" w:type="dxa"/>
        <w:tblLook w:val="04A0" w:firstRow="1" w:lastRow="0" w:firstColumn="1" w:lastColumn="0" w:noHBand="0" w:noVBand="1"/>
      </w:tblPr>
      <w:tblGrid>
        <w:gridCol w:w="1093"/>
        <w:gridCol w:w="5312"/>
        <w:gridCol w:w="1779"/>
        <w:gridCol w:w="1172"/>
      </w:tblGrid>
      <w:tr w:rsidR="00894117" w14:paraId="29F8AAC9" w14:textId="4252D3FF" w:rsidTr="00C949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2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B7776A" w14:paraId="7ECD57D5" w14:textId="38A6804D" w:rsidTr="00C949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43BCB444" w14:textId="6DAA08D3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>
              <w:t>RNF-01</w:t>
            </w:r>
          </w:p>
        </w:tc>
        <w:tc>
          <w:tcPr>
            <w:tcW w:w="5312" w:type="dxa"/>
          </w:tcPr>
          <w:p w14:paraId="4BF1300E" w14:textId="2F216E81" w:rsidR="00B7776A" w:rsidRPr="002C70FD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O sistema deve ser capaz de executar no Sistema Operativo Windows, acompanhado com uma aplicação Android.</w:t>
            </w:r>
          </w:p>
        </w:tc>
        <w:tc>
          <w:tcPr>
            <w:tcW w:w="1779" w:type="dxa"/>
          </w:tcPr>
          <w:p w14:paraId="21FF2827" w14:textId="7CBD6F18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Ambiente</w:t>
            </w:r>
          </w:p>
        </w:tc>
        <w:tc>
          <w:tcPr>
            <w:tcW w:w="1172" w:type="dxa"/>
          </w:tcPr>
          <w:p w14:paraId="6694DC51" w14:textId="053CBA0D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Alta</w:t>
            </w:r>
          </w:p>
        </w:tc>
      </w:tr>
      <w:tr w:rsidR="00B7776A" w14:paraId="2BB688AC" w14:textId="77D5012A" w:rsidTr="00C9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26AF82E9" w14:textId="552D2123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>
              <w:t>RNF-02</w:t>
            </w:r>
          </w:p>
        </w:tc>
        <w:tc>
          <w:tcPr>
            <w:tcW w:w="5312" w:type="dxa"/>
          </w:tcPr>
          <w:p w14:paraId="5C7FBE5B" w14:textId="3F5D1AE0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(Web App) deve ser desenvolvido com a linguagem de programação PHP (yii2).</w:t>
            </w:r>
          </w:p>
        </w:tc>
        <w:tc>
          <w:tcPr>
            <w:tcW w:w="1779" w:type="dxa"/>
          </w:tcPr>
          <w:p w14:paraId="1EFA493B" w14:textId="3F4DAD9A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419A9E1F" w14:textId="6E5AC4D3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7776A" w14:paraId="756C7202" w14:textId="63B0DA76" w:rsidTr="00C949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14A5F046" w14:textId="7AF4CE27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>
              <w:t>RNF-03</w:t>
            </w:r>
          </w:p>
        </w:tc>
        <w:tc>
          <w:tcPr>
            <w:tcW w:w="5312" w:type="dxa"/>
          </w:tcPr>
          <w:p w14:paraId="11A4AC23" w14:textId="1C959978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(App Móvel) deve ser desenvolvido com as linguagens de programação Java e XML.</w:t>
            </w:r>
          </w:p>
        </w:tc>
        <w:tc>
          <w:tcPr>
            <w:tcW w:w="1779" w:type="dxa"/>
          </w:tcPr>
          <w:p w14:paraId="396DC6B5" w14:textId="0E3A30F9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12B9BA7C" w14:textId="59C52B4E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7776A" w14:paraId="79A398CC" w14:textId="7A33E3CF" w:rsidTr="00C9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5C5EB8E0" w14:textId="3BDBD46E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 w:rsidRPr="00894117">
              <w:t>R</w:t>
            </w:r>
            <w:r>
              <w:t>N</w:t>
            </w:r>
            <w:r w:rsidRPr="00894117">
              <w:t>F-0</w:t>
            </w:r>
            <w:r>
              <w:t>4</w:t>
            </w:r>
          </w:p>
        </w:tc>
        <w:tc>
          <w:tcPr>
            <w:tcW w:w="5312" w:type="dxa"/>
          </w:tcPr>
          <w:p w14:paraId="55214D69" w14:textId="7B7156CD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16B4">
              <w:t xml:space="preserve">O sistema deve ter um design </w:t>
            </w:r>
            <w:proofErr w:type="spellStart"/>
            <w:r w:rsidRPr="00D316B4">
              <w:t>user-friendly</w:t>
            </w:r>
            <w:proofErr w:type="spellEnd"/>
            <w:r w:rsidRPr="00D316B4">
              <w:t xml:space="preserve"> e apelativo</w:t>
            </w:r>
            <w:r>
              <w:t>.</w:t>
            </w:r>
          </w:p>
        </w:tc>
        <w:tc>
          <w:tcPr>
            <w:tcW w:w="1779" w:type="dxa"/>
          </w:tcPr>
          <w:p w14:paraId="457909D3" w14:textId="461BE451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3CC2">
              <w:t>Usabilidade</w:t>
            </w:r>
          </w:p>
        </w:tc>
        <w:tc>
          <w:tcPr>
            <w:tcW w:w="1172" w:type="dxa"/>
          </w:tcPr>
          <w:p w14:paraId="33B78851" w14:textId="3712DC5B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518A">
              <w:t>Média</w:t>
            </w:r>
          </w:p>
        </w:tc>
      </w:tr>
      <w:tr w:rsidR="00B7776A" w14:paraId="51B0F13F" w14:textId="22F558AE" w:rsidTr="00C949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1429BA48" w14:textId="699C5C3C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 w:rsidRPr="00894117">
              <w:lastRenderedPageBreak/>
              <w:t>R</w:t>
            </w:r>
            <w:r>
              <w:t>N</w:t>
            </w:r>
            <w:r w:rsidRPr="00894117">
              <w:t>F-0</w:t>
            </w:r>
            <w:r>
              <w:t>5</w:t>
            </w:r>
          </w:p>
        </w:tc>
        <w:tc>
          <w:tcPr>
            <w:tcW w:w="5312" w:type="dxa"/>
          </w:tcPr>
          <w:p w14:paraId="0D780DAA" w14:textId="2E8B4716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aos utentes aceder às suas receitas 98% das vezes, sem falhas.</w:t>
            </w:r>
          </w:p>
        </w:tc>
        <w:tc>
          <w:tcPr>
            <w:tcW w:w="1779" w:type="dxa"/>
          </w:tcPr>
          <w:p w14:paraId="304ED8C5" w14:textId="3032CFF0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3957C91A" w14:textId="286005D4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7776A" w14:paraId="32B595CD" w14:textId="77CAC5A1" w:rsidTr="00C9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0C23EA76" w14:textId="06CC4F1D" w:rsidR="00B7776A" w:rsidRPr="00312C69" w:rsidRDefault="00B7776A" w:rsidP="00B7776A">
            <w:pPr>
              <w:rPr>
                <w:b w:val="0"/>
                <w:bCs w:val="0"/>
              </w:rPr>
            </w:pPr>
            <w:r w:rsidRPr="000704F8">
              <w:t>R</w:t>
            </w:r>
            <w:r>
              <w:t>NF-06</w:t>
            </w:r>
          </w:p>
        </w:tc>
        <w:tc>
          <w:tcPr>
            <w:tcW w:w="5312" w:type="dxa"/>
          </w:tcPr>
          <w:p w14:paraId="523E14EC" w14:textId="6703CEBE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gestão a funcionários 24/7.</w:t>
            </w:r>
          </w:p>
        </w:tc>
        <w:tc>
          <w:tcPr>
            <w:tcW w:w="1779" w:type="dxa"/>
          </w:tcPr>
          <w:p w14:paraId="0C2EC2A9" w14:textId="181F4C9B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390CB3DD" w14:textId="03CA9A46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7776A" w14:paraId="5122131C" w14:textId="375D0139" w:rsidTr="00C949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7B409ACF" w14:textId="0E8D193E" w:rsidR="00B7776A" w:rsidRPr="00312C69" w:rsidRDefault="00B7776A" w:rsidP="00B7776A">
            <w:pPr>
              <w:rPr>
                <w:b w:val="0"/>
                <w:bCs w:val="0"/>
              </w:rPr>
            </w:pPr>
            <w:r w:rsidRPr="00894117">
              <w:t>R</w:t>
            </w:r>
            <w:r>
              <w:t>N</w:t>
            </w:r>
            <w:r w:rsidRPr="00894117">
              <w:t>F-0</w:t>
            </w:r>
            <w:r>
              <w:t>7</w:t>
            </w:r>
          </w:p>
        </w:tc>
        <w:tc>
          <w:tcPr>
            <w:tcW w:w="5312" w:type="dxa"/>
          </w:tcPr>
          <w:p w14:paraId="1EFFA9CE" w14:textId="560E20A3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estar protegido para o utente não aceder ao </w:t>
            </w:r>
            <w:proofErr w:type="spellStart"/>
            <w:r>
              <w:t>back-office</w:t>
            </w:r>
            <w:proofErr w:type="spellEnd"/>
            <w:r>
              <w:t>.</w:t>
            </w:r>
          </w:p>
        </w:tc>
        <w:tc>
          <w:tcPr>
            <w:tcW w:w="1779" w:type="dxa"/>
          </w:tcPr>
          <w:p w14:paraId="6F4EAE24" w14:textId="7706E122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0604BCAE" w14:textId="5DF7BFF9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94980" w14:paraId="3CC5FABA" w14:textId="77777777" w:rsidTr="00C9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6BB7AD92" w14:textId="36F37DD5" w:rsidR="00C94980" w:rsidRPr="00894117" w:rsidRDefault="00C94980" w:rsidP="00C94980">
            <w:r w:rsidRPr="00894117">
              <w:t>R</w:t>
            </w:r>
            <w:r>
              <w:t>N</w:t>
            </w:r>
            <w:r w:rsidRPr="00894117">
              <w:t>F-0</w:t>
            </w:r>
            <w:r>
              <w:t>8</w:t>
            </w:r>
          </w:p>
        </w:tc>
        <w:tc>
          <w:tcPr>
            <w:tcW w:w="5312" w:type="dxa"/>
          </w:tcPr>
          <w:p w14:paraId="008AA198" w14:textId="362F1412" w:rsidR="00C94980" w:rsidRDefault="00C94980" w:rsidP="00C949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ter um tempo de carregamento não superior a 2 segundos.</w:t>
            </w:r>
          </w:p>
        </w:tc>
        <w:tc>
          <w:tcPr>
            <w:tcW w:w="1779" w:type="dxa"/>
          </w:tcPr>
          <w:p w14:paraId="61660448" w14:textId="4721B926" w:rsidR="00C94980" w:rsidRDefault="00C94980" w:rsidP="00C949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21BF239D" w14:textId="73C8D300" w:rsidR="00C94980" w:rsidRDefault="00C94980" w:rsidP="00C949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</w:tbl>
    <w:p w14:paraId="2343F9C2" w14:textId="77777777" w:rsidR="00312C69" w:rsidRDefault="00312C69" w:rsidP="00312C69"/>
    <w:p w14:paraId="7F6EC236" w14:textId="199C1807" w:rsidR="00312C69" w:rsidRDefault="00312C69" w:rsidP="009E2531">
      <w:pPr>
        <w:pStyle w:val="Heading1"/>
        <w:ind w:left="708" w:hanging="708"/>
      </w:pPr>
      <w:bookmarkStart w:id="26" w:name="_Toc152166131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26"/>
      <w:proofErr w:type="spellEnd"/>
    </w:p>
    <w:p w14:paraId="55651353" w14:textId="36B6547B" w:rsidR="00312C69" w:rsidRDefault="00312C69" w:rsidP="00312C69"/>
    <w:tbl>
      <w:tblPr>
        <w:tblStyle w:val="GridTable2-Accent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1FBBF10B" w:rsidR="00312C69" w:rsidRPr="00217350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="00736DA5">
              <w:rPr>
                <w:b w:val="0"/>
                <w:bCs w:val="0"/>
              </w:rPr>
              <w:t>Adquirir medicamentos</w:t>
            </w:r>
          </w:p>
        </w:tc>
        <w:tc>
          <w:tcPr>
            <w:tcW w:w="992" w:type="dxa"/>
          </w:tcPr>
          <w:p w14:paraId="7DBB8F55" w14:textId="1D2F8210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F6567A">
              <w:t>5</w:t>
            </w:r>
          </w:p>
        </w:tc>
      </w:tr>
      <w:tr w:rsidR="00312C69" w14:paraId="66653C5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2EDE7ECA" w:rsidR="00312C69" w:rsidRPr="00217350" w:rsidRDefault="00312C69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736DA5">
              <w:rPr>
                <w:b w:val="0"/>
                <w:bCs w:val="0"/>
              </w:rPr>
              <w:t>Como utente</w:t>
            </w:r>
            <w:r w:rsidR="00795762">
              <w:rPr>
                <w:b w:val="0"/>
                <w:bCs w:val="0"/>
              </w:rPr>
              <w:t xml:space="preserve">, </w:t>
            </w:r>
            <w:r w:rsidR="008D6B34">
              <w:rPr>
                <w:b w:val="0"/>
                <w:bCs w:val="0"/>
              </w:rPr>
              <w:t>quero poder adicionar produtos ao carrinho de compras, de modo a adquiri-lo posteriormente.</w:t>
            </w:r>
          </w:p>
          <w:p w14:paraId="00FB538A" w14:textId="77777777" w:rsidR="00312C69" w:rsidRPr="00217350" w:rsidRDefault="00312C69">
            <w:r w:rsidRPr="00217350">
              <w:t>Critérios de Aceitação</w:t>
            </w:r>
            <w:r>
              <w:t>:</w:t>
            </w:r>
          </w:p>
          <w:p w14:paraId="6EADCF85" w14:textId="3CE2F86D" w:rsidR="00133ED8" w:rsidRPr="00133ED8" w:rsidRDefault="00133ED8">
            <w:pPr>
              <w:pStyle w:val="ListParagraph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Não pode ser adicionado um produto sem stock </w:t>
            </w:r>
            <w:r w:rsidR="004D2C8E">
              <w:rPr>
                <w:b w:val="0"/>
                <w:bCs w:val="0"/>
              </w:rPr>
              <w:t>existente</w:t>
            </w:r>
          </w:p>
          <w:p w14:paraId="291D5C28" w14:textId="23C38A8A" w:rsidR="00312C69" w:rsidRPr="00B27507" w:rsidRDefault="00312C69" w:rsidP="002F112D">
            <w:pPr>
              <w:pStyle w:val="ListParagraph"/>
              <w:ind w:left="527"/>
              <w:contextualSpacing w:val="0"/>
              <w:rPr>
                <w:b w:val="0"/>
                <w:bCs w:val="0"/>
              </w:rPr>
            </w:pPr>
          </w:p>
        </w:tc>
      </w:tr>
      <w:tr w:rsidR="00312C69" w14:paraId="60F943C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6AB16B6F" w:rsidR="00312C69" w:rsidRPr="0095536C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="009C72AE">
              <w:rPr>
                <w:b w:val="0"/>
                <w:bCs w:val="0"/>
              </w:rPr>
              <w:t>Gerir</w:t>
            </w:r>
            <w:r w:rsidR="0020224B">
              <w:rPr>
                <w:b w:val="0"/>
                <w:bCs w:val="0"/>
              </w:rPr>
              <w:t xml:space="preserve"> utente</w:t>
            </w:r>
          </w:p>
        </w:tc>
        <w:tc>
          <w:tcPr>
            <w:tcW w:w="992" w:type="dxa"/>
          </w:tcPr>
          <w:p w14:paraId="45441C2A" w14:textId="4966B365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F6567A">
              <w:t>3</w:t>
            </w:r>
          </w:p>
        </w:tc>
      </w:tr>
      <w:tr w:rsidR="00312C69" w14:paraId="5C9DDFC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427F706" w:rsidR="00312C69" w:rsidRPr="00217350" w:rsidRDefault="00312C69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CA6DA8" w:rsidRPr="00CA6DA8">
              <w:rPr>
                <w:b w:val="0"/>
                <w:bCs w:val="0"/>
              </w:rPr>
              <w:t xml:space="preserve">Como funcionário, desejo criar e gerir contas de </w:t>
            </w:r>
            <w:r w:rsidR="003B0919">
              <w:rPr>
                <w:b w:val="0"/>
                <w:bCs w:val="0"/>
              </w:rPr>
              <w:t>utentes</w:t>
            </w:r>
            <w:r w:rsidR="00CA6DA8" w:rsidRPr="00CA6DA8">
              <w:rPr>
                <w:b w:val="0"/>
                <w:bCs w:val="0"/>
              </w:rPr>
              <w:t>, a fim de proporcionar um ambiente de utilizador mais agradável</w:t>
            </w:r>
            <w:r w:rsidR="00CC2880">
              <w:rPr>
                <w:b w:val="0"/>
                <w:bCs w:val="0"/>
              </w:rPr>
              <w:t>.</w:t>
            </w:r>
          </w:p>
          <w:p w14:paraId="5C260DF7" w14:textId="77777777" w:rsidR="00312C69" w:rsidRPr="00217350" w:rsidRDefault="00312C69">
            <w:r w:rsidRPr="00217350">
              <w:t>Critérios de Aceitação</w:t>
            </w:r>
            <w:r>
              <w:t>:</w:t>
            </w:r>
          </w:p>
          <w:p w14:paraId="3AF294FF" w14:textId="74D514D3" w:rsidR="00312C69" w:rsidRPr="00D45E44" w:rsidRDefault="00312C69">
            <w:pPr>
              <w:pStyle w:val="ListParagraph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D45E44">
              <w:rPr>
                <w:b w:val="0"/>
                <w:bCs w:val="0"/>
              </w:rPr>
              <w:t>Os campos nome, morada, contato e NIF têm de ser obrigatoriamente preenchidos</w:t>
            </w:r>
            <w:r w:rsidR="00831395">
              <w:rPr>
                <w:b w:val="0"/>
                <w:bCs w:val="0"/>
              </w:rPr>
              <w:t>.</w:t>
            </w:r>
          </w:p>
          <w:p w14:paraId="074AD36E" w14:textId="79E582BA" w:rsidR="00312C69" w:rsidRPr="00B27507" w:rsidRDefault="00312C69">
            <w:pPr>
              <w:pStyle w:val="ListParagraph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D45E44">
              <w:rPr>
                <w:b w:val="0"/>
                <w:bCs w:val="0"/>
              </w:rPr>
              <w:t>Não pode haver um cliente com o mesmo NIF</w:t>
            </w:r>
            <w:r w:rsidR="00831395">
              <w:rPr>
                <w:b w:val="0"/>
                <w:bCs w:val="0"/>
              </w:rPr>
              <w:t>.</w:t>
            </w:r>
          </w:p>
        </w:tc>
      </w:tr>
      <w:tr w:rsidR="00312C69" w14:paraId="0F5D152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360141DA" w:rsidR="00312C69" w:rsidRPr="0095536C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0D4DD0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</w:t>
            </w:r>
            <w:r w:rsidR="00B65DB4">
              <w:rPr>
                <w:b w:val="0"/>
                <w:bCs w:val="0"/>
              </w:rPr>
              <w:t xml:space="preserve">– </w:t>
            </w:r>
            <w:r w:rsidR="00B65DB4" w:rsidRPr="00B65DB4">
              <w:rPr>
                <w:b w:val="0"/>
                <w:bCs w:val="0"/>
              </w:rPr>
              <w:t>Ver</w:t>
            </w:r>
            <w:r w:rsidR="00440CC4">
              <w:rPr>
                <w:b w:val="0"/>
                <w:bCs w:val="0"/>
              </w:rPr>
              <w:t xml:space="preserve"> localização </w:t>
            </w:r>
            <w:r w:rsidR="00B65DB4">
              <w:rPr>
                <w:b w:val="0"/>
                <w:bCs w:val="0"/>
              </w:rPr>
              <w:t>da farmacêutica mais próxima</w:t>
            </w:r>
          </w:p>
        </w:tc>
        <w:tc>
          <w:tcPr>
            <w:tcW w:w="992" w:type="dxa"/>
          </w:tcPr>
          <w:p w14:paraId="1B044F26" w14:textId="547BBA16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6567A">
              <w:t xml:space="preserve"> 3</w:t>
            </w:r>
          </w:p>
        </w:tc>
      </w:tr>
      <w:tr w:rsidR="00312C69" w14:paraId="76B6CF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2D6D20DD" w:rsidR="00312C69" w:rsidRPr="001A0695" w:rsidRDefault="00312C69">
            <w:pPr>
              <w:rPr>
                <w:b w:val="0"/>
                <w:bCs w:val="0"/>
              </w:rPr>
            </w:pPr>
            <w:r>
              <w:t>Descrição:</w:t>
            </w:r>
            <w:r w:rsidR="009B44F4">
              <w:t xml:space="preserve"> </w:t>
            </w:r>
            <w:r w:rsidR="001A0695">
              <w:rPr>
                <w:b w:val="0"/>
                <w:bCs w:val="0"/>
              </w:rPr>
              <w:t xml:space="preserve">Como utente, quero poder utilizar </w:t>
            </w:r>
            <w:r w:rsidR="003B0919">
              <w:rPr>
                <w:b w:val="0"/>
                <w:bCs w:val="0"/>
              </w:rPr>
              <w:t xml:space="preserve">uma função de GPS, para </w:t>
            </w:r>
            <w:r w:rsidR="0043417E">
              <w:rPr>
                <w:b w:val="0"/>
                <w:bCs w:val="0"/>
              </w:rPr>
              <w:t>encontrar a farmácia mais próxima d</w:t>
            </w:r>
            <w:r w:rsidR="00B722B2">
              <w:rPr>
                <w:b w:val="0"/>
                <w:bCs w:val="0"/>
              </w:rPr>
              <w:t>o Utilizador</w:t>
            </w:r>
            <w:r w:rsidR="0043417E">
              <w:rPr>
                <w:b w:val="0"/>
                <w:bCs w:val="0"/>
              </w:rPr>
              <w:t>.</w:t>
            </w:r>
          </w:p>
          <w:p w14:paraId="0F046600" w14:textId="77777777" w:rsidR="00312C69" w:rsidRPr="000F64E7" w:rsidRDefault="00312C69">
            <w:r w:rsidRPr="00217350">
              <w:t>Critérios de Aceitação</w:t>
            </w:r>
            <w:r>
              <w:t>:</w:t>
            </w:r>
          </w:p>
          <w:p w14:paraId="51E878F6" w14:textId="77777777" w:rsidR="00312C69" w:rsidRPr="003A3A08" w:rsidRDefault="003A3A08">
            <w:pPr>
              <w:pStyle w:val="ListParagraph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3A3A08">
              <w:rPr>
                <w:b w:val="0"/>
                <w:bCs w:val="0"/>
              </w:rPr>
              <w:t>Quando abrir a função de GPS, o sistema deve identificar a localização atual do utilizador com precisão.</w:t>
            </w:r>
          </w:p>
          <w:p w14:paraId="5E2A22EA" w14:textId="77777777" w:rsidR="003A3A08" w:rsidRPr="00CD4F80" w:rsidRDefault="007537B7">
            <w:pPr>
              <w:pStyle w:val="ListParagraph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7537B7">
              <w:rPr>
                <w:b w:val="0"/>
                <w:bCs w:val="0"/>
              </w:rPr>
              <w:t>O sistema deve apresentar uma lista de farmácias próximas, classificadas por proximidade à localização do utilizador.</w:t>
            </w:r>
          </w:p>
          <w:p w14:paraId="5005AF03" w14:textId="77777777" w:rsidR="00CD4F80" w:rsidRDefault="00CD4F80" w:rsidP="00CD4F80">
            <w:pPr>
              <w:rPr>
                <w:b w:val="0"/>
                <w:bCs w:val="0"/>
              </w:rPr>
            </w:pPr>
          </w:p>
          <w:p w14:paraId="36C9CC7E" w14:textId="0AF75C1C" w:rsidR="00CD4F80" w:rsidRPr="00CD4F80" w:rsidRDefault="00CD4F80" w:rsidP="00CD4F80">
            <w:pPr>
              <w:rPr>
                <w:b w:val="0"/>
                <w:bCs w:val="0"/>
              </w:rPr>
            </w:pPr>
          </w:p>
        </w:tc>
      </w:tr>
      <w:tr w:rsidR="00312C69" w14:paraId="23E4509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4263804B" w:rsidR="00312C69" w:rsidRPr="0095536C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F65C79">
              <w:rPr>
                <w:b w:val="0"/>
                <w:bCs w:val="0"/>
              </w:rPr>
              <w:t xml:space="preserve">4 </w:t>
            </w:r>
            <w:r w:rsidR="0089045E">
              <w:rPr>
                <w:b w:val="0"/>
                <w:bCs w:val="0"/>
              </w:rPr>
              <w:t>–</w:t>
            </w:r>
            <w:r w:rsidR="00F65C79">
              <w:rPr>
                <w:b w:val="0"/>
                <w:bCs w:val="0"/>
              </w:rPr>
              <w:t xml:space="preserve"> </w:t>
            </w:r>
            <w:r w:rsidR="0089045E">
              <w:rPr>
                <w:b w:val="0"/>
                <w:bCs w:val="0"/>
              </w:rPr>
              <w:t>Emitir Fatura</w:t>
            </w:r>
          </w:p>
        </w:tc>
        <w:tc>
          <w:tcPr>
            <w:tcW w:w="992" w:type="dxa"/>
          </w:tcPr>
          <w:p w14:paraId="3ADF4EF1" w14:textId="2A73F9D4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  <w:r w:rsidR="00F6567A">
              <w:t xml:space="preserve"> 5</w:t>
            </w:r>
          </w:p>
        </w:tc>
      </w:tr>
      <w:tr w:rsidR="00312C69" w14:paraId="245EE63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0927BE3" w:rsidR="00312C69" w:rsidRPr="00AF2E8D" w:rsidRDefault="00312C69">
            <w:pPr>
              <w:rPr>
                <w:b w:val="0"/>
                <w:bCs w:val="0"/>
              </w:rPr>
            </w:pPr>
            <w:r>
              <w:t>Descrição:</w:t>
            </w:r>
            <w:r w:rsidR="002C0E39">
              <w:t xml:space="preserve"> </w:t>
            </w:r>
            <w:r w:rsidR="00AF2E8D">
              <w:rPr>
                <w:b w:val="0"/>
                <w:bCs w:val="0"/>
              </w:rPr>
              <w:t>Como utente</w:t>
            </w:r>
            <w:r w:rsidR="0063093D">
              <w:rPr>
                <w:b w:val="0"/>
                <w:bCs w:val="0"/>
              </w:rPr>
              <w:t xml:space="preserve">, </w:t>
            </w:r>
            <w:r w:rsidR="00F845BC">
              <w:rPr>
                <w:b w:val="0"/>
                <w:bCs w:val="0"/>
              </w:rPr>
              <w:t xml:space="preserve">quero poder emitir </w:t>
            </w:r>
            <w:r w:rsidR="003C191B">
              <w:rPr>
                <w:b w:val="0"/>
                <w:bCs w:val="0"/>
              </w:rPr>
              <w:t xml:space="preserve">a fatura de compras, </w:t>
            </w:r>
            <w:r w:rsidR="00BE48AE">
              <w:rPr>
                <w:b w:val="0"/>
                <w:bCs w:val="0"/>
              </w:rPr>
              <w:t>a fim de manter um registo das minhas compras.</w:t>
            </w:r>
            <w:r w:rsidR="002C0E39">
              <w:t xml:space="preserve"> </w:t>
            </w:r>
          </w:p>
          <w:p w14:paraId="48A7EDB0" w14:textId="77777777" w:rsidR="00312C69" w:rsidRPr="000F64E7" w:rsidRDefault="00312C69">
            <w:r w:rsidRPr="00217350">
              <w:t>Critérios de Aceitação</w:t>
            </w:r>
            <w:r>
              <w:t>:</w:t>
            </w:r>
          </w:p>
          <w:p w14:paraId="6D565745" w14:textId="198393EB" w:rsidR="00312C69" w:rsidRPr="0095536C" w:rsidRDefault="00724CD7">
            <w:pPr>
              <w:pStyle w:val="ListParagraph"/>
              <w:numPr>
                <w:ilvl w:val="0"/>
                <w:numId w:val="6"/>
              </w:numPr>
              <w:contextualSpacing w:val="0"/>
            </w:pPr>
            <w:r>
              <w:rPr>
                <w:b w:val="0"/>
                <w:bCs w:val="0"/>
              </w:rPr>
              <w:t xml:space="preserve">O sistema deve dar a opção de </w:t>
            </w:r>
            <w:r w:rsidR="00871E6F">
              <w:rPr>
                <w:b w:val="0"/>
                <w:bCs w:val="0"/>
              </w:rPr>
              <w:t>transferir a fatura</w:t>
            </w:r>
            <w:r w:rsidR="00680AF9">
              <w:rPr>
                <w:b w:val="0"/>
                <w:bCs w:val="0"/>
              </w:rPr>
              <w:t xml:space="preserve"> para um dos seguintes formatos: PDF ou TXT.</w:t>
            </w:r>
          </w:p>
        </w:tc>
      </w:tr>
      <w:tr w:rsidR="00312C69" w14:paraId="6DBB421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23F80CE2" w:rsidR="00312C69" w:rsidRPr="0095536C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CB4408">
              <w:rPr>
                <w:b w:val="0"/>
                <w:bCs w:val="0"/>
              </w:rPr>
              <w:t xml:space="preserve">5 </w:t>
            </w:r>
            <w:r w:rsidR="00363ACF">
              <w:rPr>
                <w:b w:val="0"/>
                <w:bCs w:val="0"/>
              </w:rPr>
              <w:t>–</w:t>
            </w:r>
            <w:r w:rsidR="00CB4408">
              <w:rPr>
                <w:b w:val="0"/>
                <w:bCs w:val="0"/>
              </w:rPr>
              <w:t xml:space="preserve"> </w:t>
            </w:r>
            <w:r w:rsidR="00363ACF">
              <w:rPr>
                <w:b w:val="0"/>
                <w:bCs w:val="0"/>
              </w:rPr>
              <w:t>Gerir Stock</w:t>
            </w:r>
          </w:p>
        </w:tc>
        <w:tc>
          <w:tcPr>
            <w:tcW w:w="992" w:type="dxa"/>
          </w:tcPr>
          <w:p w14:paraId="3D75DD65" w14:textId="54644E1C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6567A">
              <w:t xml:space="preserve"> 3</w:t>
            </w:r>
          </w:p>
        </w:tc>
      </w:tr>
      <w:tr w:rsidR="00312C69" w14:paraId="134B17E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4260206E" w:rsidR="00312C69" w:rsidRPr="00363ACF" w:rsidRDefault="00312C69">
            <w:pPr>
              <w:rPr>
                <w:b w:val="0"/>
                <w:bCs w:val="0"/>
              </w:rPr>
            </w:pPr>
            <w:r>
              <w:t>Descrição:</w:t>
            </w:r>
            <w:r w:rsidR="0061704D">
              <w:t xml:space="preserve"> </w:t>
            </w:r>
            <w:r w:rsidR="00E81139" w:rsidRPr="00E81139">
              <w:rPr>
                <w:b w:val="0"/>
                <w:bCs w:val="0"/>
              </w:rPr>
              <w:t xml:space="preserve">Como funcionário/administrador, desejo ter a capacidade de gerir e controlar o </w:t>
            </w:r>
            <w:r w:rsidR="00E81139">
              <w:rPr>
                <w:b w:val="0"/>
                <w:bCs w:val="0"/>
              </w:rPr>
              <w:t>stock</w:t>
            </w:r>
            <w:r w:rsidR="00E81139" w:rsidRPr="00E81139">
              <w:rPr>
                <w:b w:val="0"/>
                <w:bCs w:val="0"/>
              </w:rPr>
              <w:t xml:space="preserve"> de produtos, a fim de otimizar o control</w:t>
            </w:r>
            <w:r w:rsidR="00297807">
              <w:rPr>
                <w:b w:val="0"/>
                <w:bCs w:val="0"/>
              </w:rPr>
              <w:t>o</w:t>
            </w:r>
            <w:r w:rsidR="00E81139" w:rsidRPr="00E81139">
              <w:rPr>
                <w:b w:val="0"/>
                <w:bCs w:val="0"/>
              </w:rPr>
              <w:t xml:space="preserve"> da loja.</w:t>
            </w:r>
            <w:r w:rsidR="00363ACF">
              <w:rPr>
                <w:b w:val="0"/>
                <w:bCs w:val="0"/>
              </w:rPr>
              <w:t xml:space="preserve"> </w:t>
            </w:r>
          </w:p>
          <w:p w14:paraId="780485AE" w14:textId="77777777" w:rsidR="00312C69" w:rsidRPr="000F64E7" w:rsidRDefault="00312C69">
            <w:r w:rsidRPr="00217350">
              <w:t>Critérios de Aceitação</w:t>
            </w:r>
            <w:r>
              <w:t>:</w:t>
            </w:r>
          </w:p>
          <w:p w14:paraId="60896DED" w14:textId="2B6DEEE1" w:rsidR="00312C69" w:rsidRPr="000F64E7" w:rsidRDefault="0056064D">
            <w:pPr>
              <w:pStyle w:val="ListParagraph"/>
              <w:numPr>
                <w:ilvl w:val="0"/>
                <w:numId w:val="6"/>
              </w:numPr>
              <w:contextualSpacing w:val="0"/>
            </w:pPr>
            <w:r>
              <w:rPr>
                <w:b w:val="0"/>
                <w:bCs w:val="0"/>
              </w:rPr>
              <w:t xml:space="preserve">O sistema </w:t>
            </w:r>
            <w:r w:rsidR="00F2262A">
              <w:rPr>
                <w:b w:val="0"/>
                <w:bCs w:val="0"/>
              </w:rPr>
              <w:t xml:space="preserve">não </w:t>
            </w:r>
            <w:r w:rsidR="008D4A9F">
              <w:rPr>
                <w:b w:val="0"/>
                <w:bCs w:val="0"/>
              </w:rPr>
              <w:t>deve poder permitir o stock ir abaixo de 0</w:t>
            </w:r>
            <w:r w:rsidR="00A915F6">
              <w:rPr>
                <w:b w:val="0"/>
                <w:bCs w:val="0"/>
              </w:rPr>
              <w:t>.</w:t>
            </w:r>
          </w:p>
        </w:tc>
      </w:tr>
      <w:tr w:rsidR="00312C69" w14:paraId="3A89678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0A4AE4AD" w:rsidR="00312C69" w:rsidRPr="00217350" w:rsidRDefault="00312C69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104525">
              <w:rPr>
                <w:b w:val="0"/>
                <w:bCs w:val="0"/>
              </w:rPr>
              <w:t>6</w:t>
            </w:r>
            <w:r w:rsidR="00140F7C">
              <w:rPr>
                <w:b w:val="0"/>
                <w:bCs w:val="0"/>
              </w:rPr>
              <w:t xml:space="preserve"> – Gerir Fornecedores</w:t>
            </w:r>
          </w:p>
        </w:tc>
        <w:tc>
          <w:tcPr>
            <w:tcW w:w="992" w:type="dxa"/>
          </w:tcPr>
          <w:p w14:paraId="4A159F34" w14:textId="7B9450CB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6567A">
              <w:t xml:space="preserve"> 3</w:t>
            </w:r>
          </w:p>
        </w:tc>
      </w:tr>
      <w:tr w:rsidR="00312C69" w14:paraId="19A8684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693AC16A" w:rsidR="00312C69" w:rsidRPr="00140F7C" w:rsidRDefault="00312C69">
            <w:pPr>
              <w:rPr>
                <w:b w:val="0"/>
                <w:bCs w:val="0"/>
              </w:rPr>
            </w:pPr>
            <w:r>
              <w:t>Descrição:</w:t>
            </w:r>
            <w:r w:rsidR="00140F7C">
              <w:t xml:space="preserve"> </w:t>
            </w:r>
            <w:r w:rsidR="00140F7C">
              <w:rPr>
                <w:b w:val="0"/>
                <w:bCs w:val="0"/>
              </w:rPr>
              <w:t xml:space="preserve">Como funcionário/administrador, </w:t>
            </w:r>
            <w:r w:rsidR="00FB64E4">
              <w:rPr>
                <w:b w:val="0"/>
                <w:bCs w:val="0"/>
              </w:rPr>
              <w:t xml:space="preserve">desejo ter a capacidade de gerir </w:t>
            </w:r>
            <w:r w:rsidR="00900864">
              <w:rPr>
                <w:b w:val="0"/>
                <w:bCs w:val="0"/>
              </w:rPr>
              <w:t>os fornecedores dos produto</w:t>
            </w:r>
            <w:r w:rsidR="00663D39">
              <w:rPr>
                <w:b w:val="0"/>
                <w:bCs w:val="0"/>
              </w:rPr>
              <w:t xml:space="preserve">s, a fim de </w:t>
            </w:r>
            <w:r w:rsidR="005A61BD">
              <w:rPr>
                <w:b w:val="0"/>
                <w:bCs w:val="0"/>
              </w:rPr>
              <w:t>otimizar o control</w:t>
            </w:r>
            <w:r w:rsidR="00E873BE">
              <w:rPr>
                <w:b w:val="0"/>
                <w:bCs w:val="0"/>
              </w:rPr>
              <w:t>o</w:t>
            </w:r>
            <w:r w:rsidR="005A61BD">
              <w:rPr>
                <w:b w:val="0"/>
                <w:bCs w:val="0"/>
              </w:rPr>
              <w:t xml:space="preserve"> da loja.</w:t>
            </w:r>
          </w:p>
          <w:p w14:paraId="7DFDD006" w14:textId="77777777" w:rsidR="00312C69" w:rsidRPr="000F64E7" w:rsidRDefault="00312C69">
            <w:r w:rsidRPr="00217350">
              <w:lastRenderedPageBreak/>
              <w:t>Critérios de Aceitação</w:t>
            </w:r>
            <w:r>
              <w:t>:</w:t>
            </w:r>
          </w:p>
          <w:p w14:paraId="0D2269A6" w14:textId="2E20BB77" w:rsidR="00312C69" w:rsidRPr="0095536C" w:rsidRDefault="005A61BD">
            <w:pPr>
              <w:pStyle w:val="ListParagraph"/>
              <w:numPr>
                <w:ilvl w:val="0"/>
                <w:numId w:val="6"/>
              </w:numPr>
            </w:pPr>
            <w:r>
              <w:rPr>
                <w:b w:val="0"/>
                <w:bCs w:val="0"/>
              </w:rPr>
              <w:t>Um produto tem de ter um fornecedor obrigatoriamente.</w:t>
            </w:r>
          </w:p>
        </w:tc>
        <w:tc>
          <w:tcPr>
            <w:tcW w:w="992" w:type="dxa"/>
          </w:tcPr>
          <w:p w14:paraId="7C3BB555" w14:textId="77777777" w:rsidR="00312C69" w:rsidRPr="00217350" w:rsidRDefault="00312C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3D02D504" w:rsidR="00312C69" w:rsidRPr="00050324" w:rsidRDefault="00050324">
            <w:pPr>
              <w:rPr>
                <w:b w:val="0"/>
                <w:bCs w:val="0"/>
              </w:rPr>
            </w:pPr>
            <w:r>
              <w:t>Título:</w:t>
            </w:r>
            <w:r>
              <w:rPr>
                <w:b w:val="0"/>
                <w:bCs w:val="0"/>
              </w:rPr>
              <w:t xml:space="preserve"> US7 </w:t>
            </w:r>
            <w:r w:rsidR="009C72AE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Gerir</w:t>
            </w:r>
            <w:r w:rsidR="009C72AE">
              <w:rPr>
                <w:b w:val="0"/>
                <w:bCs w:val="0"/>
              </w:rPr>
              <w:t xml:space="preserve"> fun</w:t>
            </w:r>
            <w:r w:rsidR="00DD1F98">
              <w:rPr>
                <w:b w:val="0"/>
                <w:bCs w:val="0"/>
              </w:rPr>
              <w:t>cionários</w:t>
            </w:r>
          </w:p>
        </w:tc>
        <w:tc>
          <w:tcPr>
            <w:tcW w:w="992" w:type="dxa"/>
          </w:tcPr>
          <w:p w14:paraId="00D5AE2F" w14:textId="1ED553A3" w:rsidR="00312C69" w:rsidRPr="00050324" w:rsidRDefault="00050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F6567A">
              <w:rPr>
                <w:b/>
                <w:bCs/>
              </w:rPr>
              <w:t xml:space="preserve"> </w:t>
            </w:r>
            <w:r w:rsidR="00F6567A" w:rsidRPr="007316A3">
              <w:t>3</w:t>
            </w:r>
          </w:p>
        </w:tc>
      </w:tr>
      <w:tr w:rsidR="00312C69" w14:paraId="705CD7E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07A89C4C" w14:textId="19B01835" w:rsidR="00312C69" w:rsidRDefault="00841DA3">
            <w:r>
              <w:t>Desc</w:t>
            </w:r>
            <w:r w:rsidR="00ED7799">
              <w:t xml:space="preserve">rição: </w:t>
            </w:r>
            <w:r w:rsidR="00ED7799">
              <w:rPr>
                <w:b w:val="0"/>
                <w:bCs w:val="0"/>
              </w:rPr>
              <w:t xml:space="preserve">Como administrador, </w:t>
            </w:r>
            <w:r w:rsidR="00161DEB">
              <w:rPr>
                <w:b w:val="0"/>
                <w:bCs w:val="0"/>
              </w:rPr>
              <w:t xml:space="preserve">quero ter a capacidade de gerir os funcionários do sistema, de modo a </w:t>
            </w:r>
            <w:r w:rsidR="001113E1">
              <w:rPr>
                <w:b w:val="0"/>
                <w:bCs w:val="0"/>
              </w:rPr>
              <w:t>const</w:t>
            </w:r>
            <w:r w:rsidR="00F80561">
              <w:rPr>
                <w:b w:val="0"/>
                <w:bCs w:val="0"/>
              </w:rPr>
              <w:t>ruir um bom ambiente de trabalho</w:t>
            </w:r>
            <w:r w:rsidR="00A06586">
              <w:rPr>
                <w:b w:val="0"/>
                <w:bCs w:val="0"/>
              </w:rPr>
              <w:t>.</w:t>
            </w:r>
          </w:p>
          <w:p w14:paraId="0B4B4870" w14:textId="77777777" w:rsidR="00625D4E" w:rsidRDefault="00625D4E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9EEA036" w14:textId="5E523A0E" w:rsidR="00722FF6" w:rsidRPr="001149B6" w:rsidRDefault="00722FF6" w:rsidP="001149B6">
            <w:pPr>
              <w:pStyle w:val="ListParagraph"/>
              <w:numPr>
                <w:ilvl w:val="0"/>
                <w:numId w:val="6"/>
              </w:numPr>
            </w:pPr>
            <w:r>
              <w:rPr>
                <w:b w:val="0"/>
                <w:bCs w:val="0"/>
              </w:rPr>
              <w:t>Os campos Nome</w:t>
            </w:r>
            <w:r w:rsidR="00F91309">
              <w:rPr>
                <w:b w:val="0"/>
                <w:bCs w:val="0"/>
              </w:rPr>
              <w:t xml:space="preserve">, </w:t>
            </w:r>
            <w:r>
              <w:rPr>
                <w:b w:val="0"/>
                <w:bCs w:val="0"/>
              </w:rPr>
              <w:t>Contacto</w:t>
            </w:r>
            <w:r w:rsidR="00F91309">
              <w:rPr>
                <w:b w:val="0"/>
                <w:bCs w:val="0"/>
              </w:rPr>
              <w:t xml:space="preserve"> e </w:t>
            </w:r>
            <w:r w:rsidR="001149B6">
              <w:rPr>
                <w:b w:val="0"/>
                <w:bCs w:val="0"/>
              </w:rPr>
              <w:t>Posto devem</w:t>
            </w:r>
            <w:r>
              <w:rPr>
                <w:b w:val="0"/>
                <w:bCs w:val="0"/>
              </w:rPr>
              <w:t xml:space="preserve"> estar obrigatoriamente preenchidos.</w:t>
            </w:r>
          </w:p>
        </w:tc>
        <w:tc>
          <w:tcPr>
            <w:tcW w:w="992" w:type="dxa"/>
          </w:tcPr>
          <w:p w14:paraId="7284EBF4" w14:textId="77777777" w:rsidR="00312C69" w:rsidRPr="00217350" w:rsidRDefault="00312C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67A" w14:paraId="7B188F4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C286B80" w14:textId="07F7FDF0" w:rsidR="00F6567A" w:rsidRDefault="00F6567A">
            <w:r>
              <w:t xml:space="preserve">Título: </w:t>
            </w:r>
            <w:r w:rsidR="00914ABB" w:rsidRPr="00914ABB">
              <w:rPr>
                <w:b w:val="0"/>
                <w:bCs w:val="0"/>
              </w:rPr>
              <w:t>US8 -</w:t>
            </w:r>
            <w:r w:rsidR="00914ABB">
              <w:t xml:space="preserve"> </w:t>
            </w:r>
            <w:r w:rsidR="00C374CB" w:rsidRPr="00914ABB">
              <w:rPr>
                <w:b w:val="0"/>
                <w:bCs w:val="0"/>
              </w:rPr>
              <w:t>Gerir estabelecimentos</w:t>
            </w:r>
          </w:p>
        </w:tc>
        <w:tc>
          <w:tcPr>
            <w:tcW w:w="992" w:type="dxa"/>
          </w:tcPr>
          <w:p w14:paraId="55B0CF96" w14:textId="2349F4FC" w:rsidR="00F6567A" w:rsidRPr="007316A3" w:rsidRDefault="007316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7316A3">
              <w:rPr>
                <w:b/>
                <w:bCs/>
              </w:rPr>
              <w:t xml:space="preserve">SP: </w:t>
            </w:r>
            <w:r w:rsidRPr="007316A3">
              <w:t>3</w:t>
            </w:r>
          </w:p>
        </w:tc>
      </w:tr>
      <w:tr w:rsidR="00F6567A" w14:paraId="629380D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FC3A694" w14:textId="4CD18D36" w:rsidR="00F6567A" w:rsidRDefault="00F6567A" w:rsidP="00F6567A">
            <w:r>
              <w:t xml:space="preserve">Descrição: </w:t>
            </w:r>
            <w:r>
              <w:rPr>
                <w:b w:val="0"/>
                <w:bCs w:val="0"/>
              </w:rPr>
              <w:t xml:space="preserve">Como administrador, quero ter a capacidade de gerir os </w:t>
            </w:r>
            <w:r w:rsidR="00126CED">
              <w:rPr>
                <w:b w:val="0"/>
                <w:bCs w:val="0"/>
              </w:rPr>
              <w:t>estabelecimentos</w:t>
            </w:r>
            <w:r w:rsidR="00914ABB">
              <w:rPr>
                <w:b w:val="0"/>
                <w:bCs w:val="0"/>
              </w:rPr>
              <w:t>, para uma mais fácil organização dos mesmos.</w:t>
            </w:r>
          </w:p>
          <w:p w14:paraId="1FDA651E" w14:textId="77777777" w:rsidR="00F6567A" w:rsidRDefault="00F6567A" w:rsidP="00F6567A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741CF86" w14:textId="38DB219D" w:rsidR="00F6567A" w:rsidRDefault="00F6567A" w:rsidP="00F6567A">
            <w:r>
              <w:rPr>
                <w:b w:val="0"/>
                <w:bCs w:val="0"/>
              </w:rPr>
              <w:t xml:space="preserve">Os campos </w:t>
            </w:r>
            <w:r w:rsidR="00914ABB">
              <w:rPr>
                <w:b w:val="0"/>
                <w:bCs w:val="0"/>
              </w:rPr>
              <w:t>Morada</w:t>
            </w:r>
            <w:r>
              <w:rPr>
                <w:b w:val="0"/>
                <w:bCs w:val="0"/>
              </w:rPr>
              <w:t>, Contacto</w:t>
            </w:r>
            <w:r w:rsidR="00D0512D">
              <w:rPr>
                <w:b w:val="0"/>
                <w:bCs w:val="0"/>
              </w:rPr>
              <w:t xml:space="preserve"> telefónico</w:t>
            </w:r>
            <w:r>
              <w:rPr>
                <w:b w:val="0"/>
                <w:bCs w:val="0"/>
              </w:rPr>
              <w:t xml:space="preserve"> e </w:t>
            </w:r>
            <w:r w:rsidR="00D0512D">
              <w:rPr>
                <w:b w:val="0"/>
                <w:bCs w:val="0"/>
              </w:rPr>
              <w:t>email devem estar obrigatoriamente preenchidos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992" w:type="dxa"/>
          </w:tcPr>
          <w:p w14:paraId="12C31F46" w14:textId="77777777" w:rsidR="00F6567A" w:rsidRPr="00217350" w:rsidRDefault="00F656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103FD" w14:paraId="64AB144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3BA64664" w14:textId="663E7C9D" w:rsidR="002103FD" w:rsidRPr="00046F86" w:rsidRDefault="000A6E1C" w:rsidP="00F6567A">
            <w:pPr>
              <w:rPr>
                <w:b w:val="0"/>
                <w:bCs w:val="0"/>
              </w:rPr>
            </w:pPr>
            <w:r>
              <w:t>Título:</w:t>
            </w:r>
            <w:r w:rsidR="00046F86">
              <w:t xml:space="preserve"> </w:t>
            </w:r>
            <w:r w:rsidR="00046F86">
              <w:rPr>
                <w:b w:val="0"/>
                <w:bCs w:val="0"/>
              </w:rPr>
              <w:t>US9 – Gerir departamentos</w:t>
            </w:r>
          </w:p>
        </w:tc>
        <w:tc>
          <w:tcPr>
            <w:tcW w:w="992" w:type="dxa"/>
          </w:tcPr>
          <w:p w14:paraId="74E73361" w14:textId="60AC6393" w:rsidR="002103FD" w:rsidRPr="00731DD9" w:rsidRDefault="00731D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 xml:space="preserve">SP: </w:t>
            </w:r>
            <w:r>
              <w:t>3</w:t>
            </w:r>
          </w:p>
        </w:tc>
      </w:tr>
      <w:tr w:rsidR="00046F86" w14:paraId="073C2C9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EA5866D" w14:textId="203FBD09" w:rsidR="00046F86" w:rsidRDefault="00046F86" w:rsidP="00046F86">
            <w:r>
              <w:t xml:space="preserve">Descrição: </w:t>
            </w:r>
            <w:r>
              <w:rPr>
                <w:b w:val="0"/>
                <w:bCs w:val="0"/>
              </w:rPr>
              <w:t xml:space="preserve">Como administrador, quero ter a capacidade de gerir </w:t>
            </w:r>
            <w:r w:rsidR="00016C33">
              <w:rPr>
                <w:b w:val="0"/>
                <w:bCs w:val="0"/>
              </w:rPr>
              <w:t>os departamentos</w:t>
            </w:r>
            <w:r>
              <w:rPr>
                <w:b w:val="0"/>
                <w:bCs w:val="0"/>
              </w:rPr>
              <w:t xml:space="preserve">, para poder </w:t>
            </w:r>
            <w:r w:rsidR="00EA505B">
              <w:rPr>
                <w:b w:val="0"/>
                <w:bCs w:val="0"/>
              </w:rPr>
              <w:t xml:space="preserve">gerir </w:t>
            </w:r>
            <w:r w:rsidR="0072096C">
              <w:rPr>
                <w:b w:val="0"/>
                <w:bCs w:val="0"/>
              </w:rPr>
              <w:t>o</w:t>
            </w:r>
            <w:r w:rsidR="00E24B0F">
              <w:rPr>
                <w:b w:val="0"/>
                <w:bCs w:val="0"/>
              </w:rPr>
              <w:t>s departamentos por cada loja</w:t>
            </w:r>
            <w:r>
              <w:rPr>
                <w:b w:val="0"/>
                <w:bCs w:val="0"/>
              </w:rPr>
              <w:t>.</w:t>
            </w:r>
          </w:p>
          <w:p w14:paraId="5F22FB08" w14:textId="77777777" w:rsidR="00046F86" w:rsidRDefault="00046F86" w:rsidP="00046F8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040A3EE" w14:textId="7FC8399B" w:rsidR="00046F86" w:rsidRDefault="00046F86" w:rsidP="00046F86">
            <w:r>
              <w:rPr>
                <w:b w:val="0"/>
                <w:bCs w:val="0"/>
              </w:rPr>
              <w:t xml:space="preserve">Os campos </w:t>
            </w:r>
            <w:r w:rsidR="00E24B0F">
              <w:rPr>
                <w:b w:val="0"/>
                <w:bCs w:val="0"/>
              </w:rPr>
              <w:t>nome do departamento</w:t>
            </w:r>
            <w:r>
              <w:rPr>
                <w:b w:val="0"/>
                <w:bCs w:val="0"/>
              </w:rPr>
              <w:t xml:space="preserve">, </w:t>
            </w:r>
            <w:r w:rsidR="00E24B0F">
              <w:rPr>
                <w:b w:val="0"/>
                <w:bCs w:val="0"/>
              </w:rPr>
              <w:t>sede</w:t>
            </w:r>
            <w:r>
              <w:rPr>
                <w:b w:val="0"/>
                <w:bCs w:val="0"/>
              </w:rPr>
              <w:t>,</w:t>
            </w:r>
            <w:r w:rsidR="004E79C6">
              <w:rPr>
                <w:b w:val="0"/>
                <w:bCs w:val="0"/>
              </w:rPr>
              <w:t xml:space="preserve"> localização</w:t>
            </w:r>
            <w:r>
              <w:rPr>
                <w:b w:val="0"/>
                <w:bCs w:val="0"/>
              </w:rPr>
              <w:t xml:space="preserve"> e o ID do estabelecimento devem estar obrigatoriamente preenchidos.</w:t>
            </w:r>
          </w:p>
        </w:tc>
        <w:tc>
          <w:tcPr>
            <w:tcW w:w="992" w:type="dxa"/>
          </w:tcPr>
          <w:p w14:paraId="5ADDBA2D" w14:textId="77777777" w:rsidR="00046F86" w:rsidRPr="00217350" w:rsidRDefault="00046F86" w:rsidP="00046F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6F86" w14:paraId="2609D9B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6EB9E9" w14:textId="651CF334" w:rsidR="00046F86" w:rsidRPr="007F0FB9" w:rsidRDefault="00046F86" w:rsidP="00046F86">
            <w:pPr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US10 – Gerir despesas</w:t>
            </w:r>
          </w:p>
        </w:tc>
        <w:tc>
          <w:tcPr>
            <w:tcW w:w="992" w:type="dxa"/>
          </w:tcPr>
          <w:p w14:paraId="36DF0D31" w14:textId="7C2F6009" w:rsidR="00046F86" w:rsidRPr="007C399F" w:rsidRDefault="00046F86" w:rsidP="00046F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 xml:space="preserve">SP: </w:t>
            </w:r>
            <w:r>
              <w:t>3</w:t>
            </w:r>
          </w:p>
        </w:tc>
      </w:tr>
      <w:tr w:rsidR="00046F86" w14:paraId="12114DC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EF12630" w14:textId="13E72307" w:rsidR="00046F86" w:rsidRDefault="00046F86" w:rsidP="00046F86">
            <w:r>
              <w:t xml:space="preserve">Descrição: </w:t>
            </w:r>
            <w:r>
              <w:rPr>
                <w:b w:val="0"/>
                <w:bCs w:val="0"/>
              </w:rPr>
              <w:t>Como administrador, quero ter a capacidade de gerir as despesas da farmácia, para poder verificar se existe algum estabelecimento que está a dar prejuízo.</w:t>
            </w:r>
          </w:p>
          <w:p w14:paraId="045301AB" w14:textId="77777777" w:rsidR="00046F86" w:rsidRDefault="00046F86" w:rsidP="00046F8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F7C22F9" w14:textId="413A69F7" w:rsidR="00046F86" w:rsidRDefault="00046F86" w:rsidP="00046F86">
            <w:r>
              <w:rPr>
                <w:b w:val="0"/>
                <w:bCs w:val="0"/>
              </w:rPr>
              <w:t>Os campos Descrição, preço, tipo de despesa e o ID do estabelecimento devem estar obrigatoriamente preenchidos.</w:t>
            </w:r>
          </w:p>
        </w:tc>
        <w:tc>
          <w:tcPr>
            <w:tcW w:w="992" w:type="dxa"/>
          </w:tcPr>
          <w:p w14:paraId="5856B958" w14:textId="77777777" w:rsidR="00046F86" w:rsidRPr="00217350" w:rsidRDefault="00046F86" w:rsidP="00046F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6F86" w14:paraId="478ABE5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30F4F5EF" w14:textId="14445E09" w:rsidR="00046F86" w:rsidRPr="006C33E0" w:rsidRDefault="00046F86" w:rsidP="00046F86">
            <w:pPr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US11 – Gerir vendas</w:t>
            </w:r>
          </w:p>
        </w:tc>
        <w:tc>
          <w:tcPr>
            <w:tcW w:w="992" w:type="dxa"/>
          </w:tcPr>
          <w:p w14:paraId="408BA020" w14:textId="6D1B4D3E" w:rsidR="00046F86" w:rsidRPr="000E0824" w:rsidRDefault="00046F86" w:rsidP="00046F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 xml:space="preserve">SP: </w:t>
            </w:r>
            <w:r>
              <w:t>3</w:t>
            </w:r>
          </w:p>
        </w:tc>
      </w:tr>
      <w:tr w:rsidR="00046F86" w14:paraId="0324BF8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33D4732A" w14:textId="5319DEE9" w:rsidR="00046F86" w:rsidRDefault="00046F86" w:rsidP="00046F86">
            <w:r>
              <w:t xml:space="preserve">Descrição: </w:t>
            </w:r>
            <w:r>
              <w:rPr>
                <w:b w:val="0"/>
                <w:bCs w:val="0"/>
              </w:rPr>
              <w:t>Como administrador, quero ter a capacidade de gerir as vendas dos estabelecimentos, para poder verificar qual o estabelecimento que está a realizar mais lucro.</w:t>
            </w:r>
          </w:p>
          <w:p w14:paraId="7852DE6B" w14:textId="77777777" w:rsidR="00046F86" w:rsidRDefault="00046F86" w:rsidP="00046F8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56BB6D" w14:textId="3B30D8BF" w:rsidR="00046F86" w:rsidRDefault="00046F86" w:rsidP="00046F86">
            <w:r>
              <w:rPr>
                <w:b w:val="0"/>
                <w:bCs w:val="0"/>
              </w:rPr>
              <w:t>O produto tem de ter stock para ser vendido.</w:t>
            </w:r>
          </w:p>
        </w:tc>
        <w:tc>
          <w:tcPr>
            <w:tcW w:w="992" w:type="dxa"/>
          </w:tcPr>
          <w:p w14:paraId="01610C62" w14:textId="77777777" w:rsidR="00046F86" w:rsidRPr="00217350" w:rsidRDefault="00046F86" w:rsidP="00046F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6F86" w14:paraId="29FDC84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0D56F0" w14:textId="0D7274C8" w:rsidR="00046F86" w:rsidRPr="004A1F7C" w:rsidRDefault="00046F86" w:rsidP="00046F86">
            <w:pPr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US12 – Gerir receitas médicas</w:t>
            </w:r>
          </w:p>
        </w:tc>
        <w:tc>
          <w:tcPr>
            <w:tcW w:w="992" w:type="dxa"/>
          </w:tcPr>
          <w:p w14:paraId="2DCCEF1C" w14:textId="322AFCEC" w:rsidR="00046F86" w:rsidRPr="004A1F7C" w:rsidRDefault="00046F86" w:rsidP="00046F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 xml:space="preserve">SP: </w:t>
            </w:r>
            <w:r>
              <w:t>5</w:t>
            </w:r>
          </w:p>
        </w:tc>
      </w:tr>
      <w:tr w:rsidR="00046F86" w14:paraId="532A6E2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467F439" w14:textId="4A020206" w:rsidR="00046F86" w:rsidRDefault="00046F86" w:rsidP="00046F86">
            <w:r>
              <w:t xml:space="preserve">Descrição: </w:t>
            </w:r>
            <w:r>
              <w:rPr>
                <w:b w:val="0"/>
                <w:bCs w:val="0"/>
              </w:rPr>
              <w:t>Como administrador e funcionário, quero ter a capacidade de gerir as receitas médicas dos utentes, de modo a verificar os medicamentos referente a cada receita médica.</w:t>
            </w:r>
          </w:p>
          <w:p w14:paraId="53111954" w14:textId="77777777" w:rsidR="00046F86" w:rsidRDefault="00046F86" w:rsidP="00046F8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A830139" w14:textId="1944DC41" w:rsidR="00046F86" w:rsidRPr="001A2BF1" w:rsidRDefault="00046F86" w:rsidP="00046F8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Não pode ser repetida, tem de estar dentro da validade.</w:t>
            </w:r>
          </w:p>
        </w:tc>
        <w:tc>
          <w:tcPr>
            <w:tcW w:w="992" w:type="dxa"/>
          </w:tcPr>
          <w:p w14:paraId="5ED2AC57" w14:textId="77777777" w:rsidR="00046F86" w:rsidRPr="00217350" w:rsidRDefault="00046F86" w:rsidP="00046F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02FD690" w14:textId="7FE1D88B" w:rsidR="000E713B" w:rsidRDefault="000E713B" w:rsidP="00312C69">
      <w:pPr>
        <w:pStyle w:val="Heading1"/>
      </w:pPr>
      <w:bookmarkStart w:id="27" w:name="_Toc152166132"/>
      <w:r>
        <w:lastRenderedPageBreak/>
        <w:t xml:space="preserve">Diagrama </w:t>
      </w:r>
      <w:r w:rsidR="005D21A1">
        <w:t>Entidade-Relacionamento</w:t>
      </w:r>
      <w:bookmarkEnd w:id="27"/>
    </w:p>
    <w:p w14:paraId="7571B8F9" w14:textId="4C80E883" w:rsidR="002A1B45" w:rsidRDefault="002A1B45" w:rsidP="002A1B45"/>
    <w:p w14:paraId="325287BF" w14:textId="24BA3799" w:rsidR="0028546B" w:rsidRDefault="001D6458" w:rsidP="002A1B45">
      <w:r>
        <w:rPr>
          <w:noProof/>
        </w:rPr>
        <mc:AlternateContent>
          <mc:Choice Requires="wpg">
            <w:drawing>
              <wp:inline distT="0" distB="0" distL="0" distR="0" wp14:anchorId="16F3A341" wp14:editId="4EB1835E">
                <wp:extent cx="6120130" cy="7682865"/>
                <wp:effectExtent l="0" t="0" r="0" b="0"/>
                <wp:docPr id="1887792920" name="Agrupar 1887792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682865"/>
                          <a:chOff x="-23855" y="0"/>
                          <a:chExt cx="6725837" cy="8704166"/>
                        </a:xfrm>
                      </wpg:grpSpPr>
                      <pic:pic xmlns:pic="http://schemas.openxmlformats.org/drawingml/2006/picture">
                        <pic:nvPicPr>
                          <pic:cNvPr id="791603587" name="Imagem 1" descr="Uma imagem com texto, diagrama, captura de ecrã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3855" y="5430741"/>
                            <a:ext cx="6725837" cy="3273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289461" name="Imagem 1" descr="Uma imagem com texto, captura de ecrã, Paralelo, Tipo de letr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419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63922A" id="Agrupar 1887792920" o:spid="_x0000_s1026" style="width:481.9pt;height:604.95pt;mso-position-horizontal-relative:char;mso-position-vertical-relative:line" coordorigin="-238" coordsize="67258,87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texto, diagrama, captura de ecrã, número&#10;&#10;Descrição gerada automaticamente" style="position:absolute;left:-238;top:54307;width:67257;height:32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">
                  <v:imagedata r:id="rId45" o:title="Uma imagem com texto, diagrama, captura de ecrã, número&#10;&#10;Descrição gerada automaticamente"/>
                </v:shape>
                <v:shape id="Imagem 1" o:spid="_x0000_s1028" type="#_x0000_t75" alt="Uma imagem com texto, captura de ecrã, Paralelo, Tipo de letra&#10;&#10;Descrição gerada automaticamente" style="position:absolute;width:61201;height:5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">
                  <v:imagedata r:id="rId46" o:title="Uma imagem com texto, captura de ecrã, Paralelo, Tipo de letra&#10;&#10;Descrição gerada automaticamente"/>
                </v:shape>
                <w10:anchorlock/>
              </v:group>
            </w:pict>
          </mc:Fallback>
        </mc:AlternateContent>
      </w:r>
    </w:p>
    <w:p w14:paraId="724B06C9" w14:textId="55A2D8B4" w:rsidR="001D6458" w:rsidRDefault="001D6458" w:rsidP="001D6458">
      <w:pPr>
        <w:pStyle w:val="Caption"/>
        <w:jc w:val="center"/>
      </w:pPr>
      <w:bookmarkStart w:id="28" w:name="_Toc15216613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– EER </w:t>
      </w:r>
      <w:proofErr w:type="spellStart"/>
      <w:r>
        <w:t>Diagram</w:t>
      </w:r>
      <w:proofErr w:type="spellEnd"/>
      <w:r>
        <w:t xml:space="preserve"> (Modelo desenhado com recurso à Ferramenta </w:t>
      </w:r>
      <w:proofErr w:type="spellStart"/>
      <w:r>
        <w:t>MySQL</w:t>
      </w:r>
      <w:proofErr w:type="spellEnd"/>
      <w:r>
        <w:t xml:space="preserve"> Workbench)</w:t>
      </w:r>
      <w:bookmarkEnd w:id="28"/>
    </w:p>
    <w:p w14:paraId="3B300E48" w14:textId="77777777" w:rsidR="001D6458" w:rsidRDefault="001D6458" w:rsidP="00E274AA">
      <w:pPr>
        <w:keepNext/>
        <w:spacing w:after="0" w:line="360" w:lineRule="auto"/>
        <w:ind w:firstLine="851"/>
      </w:pPr>
    </w:p>
    <w:p w14:paraId="73C5AA76" w14:textId="5E33FCC3" w:rsidR="00B312B8" w:rsidRDefault="00160982" w:rsidP="00ED6FC0">
      <w:pPr>
        <w:keepNext/>
        <w:spacing w:after="0" w:line="360" w:lineRule="auto"/>
        <w:ind w:firstLine="851"/>
      </w:pPr>
      <w:r w:rsidRPr="00160982">
        <w:t>No diagrama apresentado acima, descreve todo o conteúdo interno da Base de Dados, neste caso as suas tabelas que estão interligadas ao nosso sistema.</w:t>
      </w:r>
    </w:p>
    <w:p w14:paraId="53C3715D" w14:textId="52E3B402" w:rsidR="005358E2" w:rsidRDefault="00160982" w:rsidP="00E274AA">
      <w:pPr>
        <w:keepNext/>
        <w:spacing w:after="0" w:line="360" w:lineRule="auto"/>
        <w:ind w:firstLine="851"/>
      </w:pPr>
      <w:r w:rsidRPr="00160982">
        <w:t xml:space="preserve">A primeira tabela, a tabela </w:t>
      </w:r>
      <w:r w:rsidR="00B312B8" w:rsidRPr="00D95701">
        <w:rPr>
          <w:b/>
          <w:bCs/>
        </w:rPr>
        <w:t>User</w:t>
      </w:r>
      <w:r w:rsidR="00B312B8">
        <w:t>,</w:t>
      </w:r>
      <w:r w:rsidRPr="00160982">
        <w:t xml:space="preserve"> permite guardar todas as credenciais de acesso de cada Utilizador, a tabela de </w:t>
      </w:r>
      <w:proofErr w:type="spellStart"/>
      <w:r w:rsidR="00A56787">
        <w:rPr>
          <w:b/>
          <w:bCs/>
        </w:rPr>
        <w:t>p</w:t>
      </w:r>
      <w:r w:rsidR="00B312B8" w:rsidRPr="00D95701">
        <w:rPr>
          <w:b/>
          <w:bCs/>
        </w:rPr>
        <w:t>rofiles</w:t>
      </w:r>
      <w:proofErr w:type="spellEnd"/>
      <w:r w:rsidR="00B312B8">
        <w:t xml:space="preserve"> </w:t>
      </w:r>
      <w:r w:rsidRPr="00160982">
        <w:t>que permite armazenar os dados de identificação de cada Utilizador,</w:t>
      </w:r>
      <w:r w:rsidR="00A56787">
        <w:t xml:space="preserve"> a tabela de </w:t>
      </w:r>
      <w:proofErr w:type="spellStart"/>
      <w:r w:rsidR="00A56787">
        <w:rPr>
          <w:b/>
          <w:bCs/>
        </w:rPr>
        <w:t>migration</w:t>
      </w:r>
      <w:proofErr w:type="spellEnd"/>
      <w:r w:rsidR="00A56787">
        <w:t xml:space="preserve"> permite armazenar todos </w:t>
      </w:r>
      <w:r w:rsidR="00A45142">
        <w:t>as migrações</w:t>
      </w:r>
      <w:r w:rsidR="00A56787">
        <w:t xml:space="preserve"> efetuados </w:t>
      </w:r>
      <w:r w:rsidR="00A45142">
        <w:t>no sistema</w:t>
      </w:r>
      <w:r w:rsidR="00A56787">
        <w:t>,</w:t>
      </w:r>
      <w:r w:rsidRPr="00160982">
        <w:t xml:space="preserve"> a tabela de </w:t>
      </w:r>
      <w:r w:rsidR="00A56787">
        <w:rPr>
          <w:b/>
          <w:bCs/>
        </w:rPr>
        <w:t>f</w:t>
      </w:r>
      <w:r w:rsidR="00B312B8" w:rsidRPr="00D95701">
        <w:rPr>
          <w:b/>
          <w:bCs/>
        </w:rPr>
        <w:t>aturas</w:t>
      </w:r>
      <w:r w:rsidR="00B312B8">
        <w:t xml:space="preserve"> </w:t>
      </w:r>
      <w:r w:rsidRPr="00160982">
        <w:t xml:space="preserve">que permite armazenar a compra emitida, a tabela de </w:t>
      </w:r>
      <w:proofErr w:type="spellStart"/>
      <w:r w:rsidR="00B312B8" w:rsidRPr="00340026">
        <w:rPr>
          <w:b/>
          <w:bCs/>
        </w:rPr>
        <w:t>linhas_faturas</w:t>
      </w:r>
      <w:proofErr w:type="spellEnd"/>
      <w:r w:rsidR="00B312B8">
        <w:t xml:space="preserve"> </w:t>
      </w:r>
      <w:r w:rsidRPr="00160982">
        <w:t xml:space="preserve">permite descrever os produtos comprados pelo Utilizador, a tabela de </w:t>
      </w:r>
      <w:proofErr w:type="spellStart"/>
      <w:r w:rsidR="00B312B8" w:rsidRPr="00340026">
        <w:rPr>
          <w:b/>
          <w:bCs/>
        </w:rPr>
        <w:t>carrinho_compras</w:t>
      </w:r>
      <w:proofErr w:type="spellEnd"/>
      <w:r w:rsidR="00B312B8">
        <w:t xml:space="preserve"> </w:t>
      </w:r>
      <w:r w:rsidRPr="00160982">
        <w:t xml:space="preserve">permite apresentar todos os produtos escolhidos pelo Utilizador, com a sessão iniciada no sistema, a tabela de </w:t>
      </w:r>
      <w:proofErr w:type="spellStart"/>
      <w:r w:rsidR="00B312B8" w:rsidRPr="007D4EFB">
        <w:rPr>
          <w:b/>
          <w:bCs/>
        </w:rPr>
        <w:t>linhas_carrinho</w:t>
      </w:r>
      <w:proofErr w:type="spellEnd"/>
      <w:r w:rsidR="00B312B8">
        <w:t xml:space="preserve"> </w:t>
      </w:r>
      <w:r w:rsidRPr="00160982">
        <w:t xml:space="preserve">permite descrever os produtos selecionados pelo Utilizador, a tabela de </w:t>
      </w:r>
      <w:proofErr w:type="spellStart"/>
      <w:r w:rsidR="00B312B8" w:rsidRPr="00C05B96">
        <w:rPr>
          <w:b/>
          <w:bCs/>
        </w:rPr>
        <w:t>receitas_medicas</w:t>
      </w:r>
      <w:proofErr w:type="spellEnd"/>
      <w:r w:rsidR="00B312B8">
        <w:t xml:space="preserve"> </w:t>
      </w:r>
      <w:r w:rsidRPr="00160982">
        <w:t xml:space="preserve">permite armazenar todos os produtos a serem consumidos pelo Utente por ordem médica, a tabela de </w:t>
      </w:r>
      <w:r w:rsidR="00A56787">
        <w:rPr>
          <w:b/>
          <w:bCs/>
        </w:rPr>
        <w:t>e</w:t>
      </w:r>
      <w:r w:rsidR="00B312B8" w:rsidRPr="008440DC">
        <w:rPr>
          <w:b/>
          <w:bCs/>
        </w:rPr>
        <w:t>stabelecimentos</w:t>
      </w:r>
      <w:r w:rsidR="00B312B8">
        <w:t xml:space="preserve"> </w:t>
      </w:r>
      <w:r w:rsidRPr="00160982">
        <w:t xml:space="preserve">permite armazenar todos os estabelecimentos existentes, a tabela de </w:t>
      </w:r>
      <w:proofErr w:type="spellStart"/>
      <w:r w:rsidR="00A56787">
        <w:rPr>
          <w:b/>
          <w:bCs/>
        </w:rPr>
        <w:t>s</w:t>
      </w:r>
      <w:r w:rsidR="00B312B8" w:rsidRPr="00781166">
        <w:rPr>
          <w:b/>
          <w:bCs/>
        </w:rPr>
        <w:t>ervicos</w:t>
      </w:r>
      <w:proofErr w:type="spellEnd"/>
      <w:r w:rsidR="00B312B8">
        <w:t xml:space="preserve"> </w:t>
      </w:r>
      <w:r w:rsidRPr="00160982">
        <w:t xml:space="preserve">que permite armazenar todos os serviços disponíveis para as lojas farmacêuticas, a tabela de </w:t>
      </w:r>
      <w:r w:rsidR="00CF0C26" w:rsidRPr="002D6A5F">
        <w:rPr>
          <w:b/>
          <w:bCs/>
        </w:rPr>
        <w:t>despesas</w:t>
      </w:r>
      <w:r w:rsidR="00CF0C26">
        <w:t xml:space="preserve"> </w:t>
      </w:r>
      <w:r w:rsidRPr="00160982">
        <w:t>que guarda todas as despesas efetuadas na loja farmacêutica que vão tendo ao longo do tempo, como por exemplo: pagamentos de ordenados aos funcionários, os produtos comprados para reabastecer o stock da loja.</w:t>
      </w:r>
      <w:r w:rsidR="00105D9A">
        <w:t xml:space="preserve"> C</w:t>
      </w:r>
      <w:r w:rsidRPr="00160982">
        <w:t xml:space="preserve">ontém </w:t>
      </w:r>
      <w:r w:rsidR="00105D9A">
        <w:t xml:space="preserve">também </w:t>
      </w:r>
      <w:r w:rsidRPr="00160982">
        <w:t xml:space="preserve">a tabela de </w:t>
      </w:r>
      <w:r w:rsidR="00A56787">
        <w:rPr>
          <w:b/>
          <w:bCs/>
        </w:rPr>
        <w:t>f</w:t>
      </w:r>
      <w:r w:rsidR="000F775D" w:rsidRPr="00D425F2">
        <w:rPr>
          <w:b/>
          <w:bCs/>
        </w:rPr>
        <w:t>ornecedores</w:t>
      </w:r>
      <w:r w:rsidR="000F775D">
        <w:t xml:space="preserve"> </w:t>
      </w:r>
      <w:r w:rsidR="007E657D">
        <w:t xml:space="preserve">que </w:t>
      </w:r>
      <w:r w:rsidRPr="00160982">
        <w:t xml:space="preserve">guarda todos os fornecedores que reabastecem a loja, a tabela de </w:t>
      </w:r>
      <w:r w:rsidR="00A56787">
        <w:rPr>
          <w:b/>
          <w:bCs/>
        </w:rPr>
        <w:t>p</w:t>
      </w:r>
      <w:r w:rsidR="00D84FEB" w:rsidRPr="00D84FEB">
        <w:rPr>
          <w:b/>
          <w:bCs/>
        </w:rPr>
        <w:t>rodutos</w:t>
      </w:r>
      <w:r w:rsidR="00D84FEB">
        <w:t xml:space="preserve"> </w:t>
      </w:r>
      <w:r w:rsidRPr="00160982">
        <w:t xml:space="preserve">que guarda todos os produtos para venda, a tabela de </w:t>
      </w:r>
      <w:r w:rsidR="005358E2" w:rsidRPr="005358E2">
        <w:rPr>
          <w:b/>
          <w:bCs/>
        </w:rPr>
        <w:t>ivas</w:t>
      </w:r>
      <w:r w:rsidRPr="00160982">
        <w:t xml:space="preserve"> que guarda os </w:t>
      </w:r>
      <w:proofErr w:type="spellStart"/>
      <w:r w:rsidRPr="00160982">
        <w:t>IVAs</w:t>
      </w:r>
      <w:proofErr w:type="spellEnd"/>
      <w:r w:rsidRPr="00160982">
        <w:t xml:space="preserve"> dos produtos, a tabela de </w:t>
      </w:r>
      <w:r w:rsidR="00A56787">
        <w:rPr>
          <w:b/>
          <w:bCs/>
        </w:rPr>
        <w:t>i</w:t>
      </w:r>
      <w:r w:rsidRPr="005358E2">
        <w:rPr>
          <w:b/>
          <w:bCs/>
        </w:rPr>
        <w:t>magens</w:t>
      </w:r>
      <w:r w:rsidRPr="00160982">
        <w:t xml:space="preserve"> que guarda a imagem ilustrativa de cada produto inserido na tabela Produtos, e temos também na Base de Dados, a tabela de </w:t>
      </w:r>
      <w:r w:rsidR="005358E2">
        <w:rPr>
          <w:b/>
          <w:bCs/>
        </w:rPr>
        <w:t>c</w:t>
      </w:r>
      <w:r w:rsidRPr="005358E2">
        <w:rPr>
          <w:b/>
          <w:bCs/>
        </w:rPr>
        <w:t>ategorias</w:t>
      </w:r>
      <w:r w:rsidRPr="00160982">
        <w:t xml:space="preserve"> que permite organizar todos os produtos por categorias</w:t>
      </w:r>
      <w:r w:rsidR="00A56787">
        <w:t>.</w:t>
      </w:r>
    </w:p>
    <w:p w14:paraId="5D63E71A" w14:textId="5BE77357" w:rsidR="002A1B45" w:rsidRDefault="00160982" w:rsidP="00E274AA">
      <w:pPr>
        <w:keepNext/>
        <w:spacing w:after="0" w:line="360" w:lineRule="auto"/>
        <w:ind w:firstLine="851"/>
      </w:pPr>
      <w:r w:rsidRPr="00160982">
        <w:t xml:space="preserve">Relativamente aos relacionamentos presentes nas tabelas da Base de Dados do sistema, temos na tabela </w:t>
      </w:r>
      <w:proofErr w:type="spellStart"/>
      <w:r w:rsidR="00A56787">
        <w:rPr>
          <w:b/>
          <w:bCs/>
        </w:rPr>
        <w:t>p</w:t>
      </w:r>
      <w:r w:rsidR="0063486D" w:rsidRPr="00D95701">
        <w:rPr>
          <w:b/>
          <w:bCs/>
        </w:rPr>
        <w:t>rofiles</w:t>
      </w:r>
      <w:proofErr w:type="spellEnd"/>
      <w:r w:rsidR="0063486D">
        <w:t xml:space="preserve"> </w:t>
      </w:r>
      <w:r w:rsidRPr="00160982">
        <w:t xml:space="preserve">que contém uma chave estrangeira interligada à tabela de </w:t>
      </w:r>
      <w:proofErr w:type="spellStart"/>
      <w:r w:rsidR="00A56787">
        <w:rPr>
          <w:b/>
          <w:bCs/>
        </w:rPr>
        <w:t>u</w:t>
      </w:r>
      <w:r w:rsidR="0063486D" w:rsidRPr="00D95701">
        <w:rPr>
          <w:b/>
          <w:bCs/>
        </w:rPr>
        <w:t>ser</w:t>
      </w:r>
      <w:proofErr w:type="spellEnd"/>
      <w:r w:rsidR="0063486D">
        <w:t xml:space="preserve"> </w:t>
      </w:r>
      <w:r w:rsidRPr="00160982">
        <w:t xml:space="preserve">para que se possa definir o Utilizador correspondente aos dados de identificação, a tabela </w:t>
      </w:r>
      <w:r w:rsidR="00A56787">
        <w:rPr>
          <w:b/>
          <w:bCs/>
        </w:rPr>
        <w:t>f</w:t>
      </w:r>
      <w:r w:rsidRPr="009A22D1">
        <w:rPr>
          <w:b/>
          <w:bCs/>
        </w:rPr>
        <w:t>aturas</w:t>
      </w:r>
      <w:r w:rsidRPr="00160982">
        <w:t xml:space="preserve"> com uma chave estrangeira que permite interligar aos dados pessoais do utilizador proprietário, ainda na tabela de </w:t>
      </w:r>
      <w:r w:rsidR="00A56787">
        <w:rPr>
          <w:b/>
          <w:bCs/>
        </w:rPr>
        <w:t>f</w:t>
      </w:r>
      <w:r w:rsidRPr="009A22D1">
        <w:rPr>
          <w:b/>
          <w:bCs/>
        </w:rPr>
        <w:t>aturas</w:t>
      </w:r>
      <w:r w:rsidRPr="00160982">
        <w:t xml:space="preserve"> contém uma outra chave estrangeira que permite interligar à tabela </w:t>
      </w:r>
      <w:proofErr w:type="spellStart"/>
      <w:r w:rsidR="009A22D1" w:rsidRPr="00C05B96">
        <w:rPr>
          <w:b/>
          <w:bCs/>
        </w:rPr>
        <w:t>receitas_medicas</w:t>
      </w:r>
      <w:proofErr w:type="spellEnd"/>
      <w:r w:rsidR="009A22D1">
        <w:t xml:space="preserve"> </w:t>
      </w:r>
      <w:r w:rsidRPr="00160982">
        <w:t>para que se possa definir na fatura emitida a receita médica, caso a compra contenha ou não</w:t>
      </w:r>
      <w:r w:rsidR="009031D9">
        <w:t>,</w:t>
      </w:r>
      <w:r w:rsidRPr="00160982">
        <w:t xml:space="preserve"> produtos declarados em receita médica. Na tabela de </w:t>
      </w:r>
      <w:proofErr w:type="spellStart"/>
      <w:r w:rsidR="00CD74D3" w:rsidRPr="00340026">
        <w:rPr>
          <w:b/>
          <w:bCs/>
        </w:rPr>
        <w:t>linhas_faturas</w:t>
      </w:r>
      <w:proofErr w:type="spellEnd"/>
      <w:r w:rsidR="00CD74D3">
        <w:t xml:space="preserve"> </w:t>
      </w:r>
      <w:r w:rsidRPr="00160982">
        <w:t xml:space="preserve">contém uma chave estrangeira com ligação à tabela de </w:t>
      </w:r>
      <w:r w:rsidR="00A56787">
        <w:rPr>
          <w:b/>
          <w:bCs/>
        </w:rPr>
        <w:t>f</w:t>
      </w:r>
      <w:r w:rsidRPr="00CD74D3">
        <w:rPr>
          <w:b/>
          <w:bCs/>
        </w:rPr>
        <w:t>aturas</w:t>
      </w:r>
      <w:r w:rsidRPr="00160982">
        <w:t xml:space="preserve"> para que possa definir a fatura a conter os determinadas linhas de produtos emitidos </w:t>
      </w:r>
      <w:r w:rsidR="001A3AB0">
        <w:t>na</w:t>
      </w:r>
      <w:r w:rsidRPr="00160982">
        <w:t xml:space="preserve"> compra realizada, e ainda contém uma segunda chave estrangeira com ligação à tabela de </w:t>
      </w:r>
      <w:r w:rsidR="00A56787">
        <w:rPr>
          <w:b/>
          <w:bCs/>
        </w:rPr>
        <w:t>p</w:t>
      </w:r>
      <w:r w:rsidRPr="007347D5">
        <w:rPr>
          <w:b/>
          <w:bCs/>
        </w:rPr>
        <w:t>rodutos</w:t>
      </w:r>
      <w:r w:rsidRPr="00160982">
        <w:t xml:space="preserve"> que representa o produto descrito em linha de fatura. Existe também um relacionamento de chave estrangeira entre as tabelas de </w:t>
      </w:r>
      <w:proofErr w:type="spellStart"/>
      <w:r w:rsidR="007347D5" w:rsidRPr="00340026">
        <w:rPr>
          <w:b/>
          <w:bCs/>
        </w:rPr>
        <w:t>carrinho_compras</w:t>
      </w:r>
      <w:proofErr w:type="spellEnd"/>
      <w:r w:rsidR="007347D5">
        <w:t xml:space="preserve"> </w:t>
      </w:r>
      <w:r w:rsidRPr="00160982">
        <w:t xml:space="preserve">e </w:t>
      </w:r>
      <w:proofErr w:type="spellStart"/>
      <w:r w:rsidR="00A56787">
        <w:rPr>
          <w:b/>
          <w:bCs/>
        </w:rPr>
        <w:t>p</w:t>
      </w:r>
      <w:r w:rsidR="007347D5" w:rsidRPr="00D95701">
        <w:rPr>
          <w:b/>
          <w:bCs/>
        </w:rPr>
        <w:t>rofiles</w:t>
      </w:r>
      <w:proofErr w:type="spellEnd"/>
      <w:r w:rsidR="007347D5">
        <w:t xml:space="preserve"> </w:t>
      </w:r>
      <w:r w:rsidRPr="00160982">
        <w:t xml:space="preserve">que permite definir o cliente correspondente ao carrinho de compras apresentado no momento. Na tabela de </w:t>
      </w:r>
      <w:proofErr w:type="spellStart"/>
      <w:r w:rsidR="007347D5" w:rsidRPr="007D4EFB">
        <w:rPr>
          <w:b/>
          <w:bCs/>
        </w:rPr>
        <w:t>linhas_carrinho</w:t>
      </w:r>
      <w:proofErr w:type="spellEnd"/>
      <w:r w:rsidR="007347D5">
        <w:t xml:space="preserve"> </w:t>
      </w:r>
      <w:r w:rsidRPr="00160982">
        <w:t xml:space="preserve">existe um relacionamento entre a tabela de </w:t>
      </w:r>
      <w:proofErr w:type="spellStart"/>
      <w:r w:rsidR="000E271D" w:rsidRPr="00340026">
        <w:rPr>
          <w:b/>
          <w:bCs/>
        </w:rPr>
        <w:t>carrinho_compras</w:t>
      </w:r>
      <w:proofErr w:type="spellEnd"/>
      <w:r w:rsidR="000E271D">
        <w:t xml:space="preserve"> </w:t>
      </w:r>
      <w:r w:rsidRPr="00160982">
        <w:t>que permite apenas apresentar ao carrinho de compras</w:t>
      </w:r>
      <w:r w:rsidR="00231977">
        <w:t>,</w:t>
      </w:r>
      <w:r w:rsidRPr="00160982">
        <w:t xml:space="preserve"> apresent</w:t>
      </w:r>
      <w:r w:rsidR="00B37712">
        <w:t xml:space="preserve">ado </w:t>
      </w:r>
      <w:r w:rsidRPr="00160982">
        <w:t xml:space="preserve">no momento, apenas os produtos associados ao mesmo, e ainda contém um segundo relacionamento entre a tabela de </w:t>
      </w:r>
      <w:r w:rsidR="00A56787">
        <w:rPr>
          <w:b/>
          <w:bCs/>
        </w:rPr>
        <w:t>p</w:t>
      </w:r>
      <w:r w:rsidRPr="007347D5">
        <w:rPr>
          <w:b/>
          <w:bCs/>
        </w:rPr>
        <w:t>rodutos</w:t>
      </w:r>
      <w:r w:rsidRPr="00160982">
        <w:t xml:space="preserve">, que permite indicar o produto pertencente à linha definida ao carrinho. Existe ainda um relacionamento entre as tabelas de </w:t>
      </w:r>
      <w:r w:rsidR="00A56787">
        <w:rPr>
          <w:b/>
          <w:bCs/>
        </w:rPr>
        <w:t>e</w:t>
      </w:r>
      <w:r w:rsidRPr="007347D5">
        <w:rPr>
          <w:b/>
          <w:bCs/>
        </w:rPr>
        <w:t>stabelecimentos</w:t>
      </w:r>
      <w:r w:rsidRPr="00160982">
        <w:t xml:space="preserve"> e </w:t>
      </w:r>
      <w:proofErr w:type="spellStart"/>
      <w:r w:rsidR="00A56787">
        <w:rPr>
          <w:b/>
          <w:bCs/>
        </w:rPr>
        <w:t>s</w:t>
      </w:r>
      <w:r w:rsidR="007347D5" w:rsidRPr="00781166">
        <w:rPr>
          <w:b/>
          <w:bCs/>
        </w:rPr>
        <w:t>ervicos</w:t>
      </w:r>
      <w:proofErr w:type="spellEnd"/>
      <w:r w:rsidR="007347D5">
        <w:t xml:space="preserve"> </w:t>
      </w:r>
      <w:r w:rsidRPr="00160982">
        <w:t xml:space="preserve">que gera uma terceira tabela na Base de Dados, para representação do </w:t>
      </w:r>
      <w:r w:rsidRPr="00160982">
        <w:lastRenderedPageBreak/>
        <w:t xml:space="preserve">estabelecimento com um ou mais determinados serviços declarados na tabela de </w:t>
      </w:r>
      <w:proofErr w:type="spellStart"/>
      <w:r w:rsidR="00A56787">
        <w:rPr>
          <w:b/>
          <w:bCs/>
        </w:rPr>
        <w:t>s</w:t>
      </w:r>
      <w:r w:rsidR="00ED0E16" w:rsidRPr="00781166">
        <w:rPr>
          <w:b/>
          <w:bCs/>
        </w:rPr>
        <w:t>ervicos</w:t>
      </w:r>
      <w:proofErr w:type="spellEnd"/>
      <w:r w:rsidR="00ED0E16">
        <w:t>.</w:t>
      </w:r>
      <w:r w:rsidRPr="00160982">
        <w:t xml:space="preserve"> Também nas tabelas de </w:t>
      </w:r>
      <w:r w:rsidR="00A56787">
        <w:rPr>
          <w:b/>
          <w:bCs/>
        </w:rPr>
        <w:t>f</w:t>
      </w:r>
      <w:r w:rsidRPr="00AB28AF">
        <w:rPr>
          <w:b/>
          <w:bCs/>
        </w:rPr>
        <w:t>ornecedores</w:t>
      </w:r>
      <w:r w:rsidRPr="00160982">
        <w:t xml:space="preserve"> e </w:t>
      </w:r>
      <w:r w:rsidR="00A56787">
        <w:rPr>
          <w:b/>
          <w:bCs/>
        </w:rPr>
        <w:t>p</w:t>
      </w:r>
      <w:r w:rsidRPr="00AB28AF">
        <w:rPr>
          <w:b/>
          <w:bCs/>
        </w:rPr>
        <w:t>rodutos</w:t>
      </w:r>
      <w:r w:rsidRPr="00160982">
        <w:t xml:space="preserve">, que contêm também um relacionamento, que vai gerar uma terceira tabela na Base de Dados para guardar todos os movimentos efetuados pelos Fornecedores e os Produtos com entrada para o stock na loja. A tabela de </w:t>
      </w:r>
      <w:r w:rsidR="00A56787">
        <w:rPr>
          <w:b/>
          <w:bCs/>
        </w:rPr>
        <w:t>p</w:t>
      </w:r>
      <w:r w:rsidRPr="00AB28AF">
        <w:rPr>
          <w:b/>
          <w:bCs/>
        </w:rPr>
        <w:t>rodutos</w:t>
      </w:r>
      <w:r w:rsidRPr="00160982">
        <w:t xml:space="preserve"> contém uma chave estrangeira com relacionamento entre a tabela de </w:t>
      </w:r>
      <w:r w:rsidRPr="0031428B">
        <w:rPr>
          <w:b/>
          <w:bCs/>
        </w:rPr>
        <w:t>categorias</w:t>
      </w:r>
      <w:r w:rsidRPr="00160982">
        <w:t xml:space="preserve"> que permite definir uma categoria a cada produto inserido na tabela, e ainda contém uma segunda chave estrangeira, entre a tabela de </w:t>
      </w:r>
      <w:r w:rsidR="0031428B" w:rsidRPr="0031428B">
        <w:rPr>
          <w:b/>
          <w:bCs/>
        </w:rPr>
        <w:t>ivas</w:t>
      </w:r>
      <w:r w:rsidRPr="00160982">
        <w:t xml:space="preserve">, que permite atribuir o IVA a cada produto, e o último relacionamento, é na tabela de </w:t>
      </w:r>
      <w:r w:rsidR="00A56787">
        <w:rPr>
          <w:b/>
          <w:bCs/>
        </w:rPr>
        <w:t>i</w:t>
      </w:r>
      <w:r w:rsidRPr="0031428B">
        <w:rPr>
          <w:b/>
          <w:bCs/>
        </w:rPr>
        <w:t>magens</w:t>
      </w:r>
      <w:r w:rsidRPr="00160982">
        <w:t xml:space="preserve"> que contém uma chave estrangeira com relacionamento entre a tabela de </w:t>
      </w:r>
      <w:r w:rsidR="00A56787">
        <w:rPr>
          <w:b/>
          <w:bCs/>
        </w:rPr>
        <w:t>p</w:t>
      </w:r>
      <w:r w:rsidRPr="008B1989">
        <w:rPr>
          <w:b/>
          <w:bCs/>
        </w:rPr>
        <w:t>rodutos</w:t>
      </w:r>
      <w:r w:rsidRPr="00160982">
        <w:t>, para atribuir a imagem a um produto.</w:t>
      </w:r>
      <w:r w:rsidR="00AF5392">
        <w:fldChar w:fldCharType="begin"/>
      </w:r>
      <w:r w:rsidR="00CF0780">
        <w:instrText xml:space="preserve"> INCLUDEPICTURE "C:\\var\\folders\\p5\\16ycn1kn68zffy2hpwfxsrpr0000gn\\T\\com.microsoft.Word\\WebArchiveCopyPasteTempFiles\\exemplo-de-diagrama-er-de-esportes.jpeg" \* MERGEFORMAT </w:instrText>
      </w:r>
      <w:r w:rsidR="00000000">
        <w:fldChar w:fldCharType="separate"/>
      </w:r>
      <w:r w:rsidR="00AF5392">
        <w:fldChar w:fldCharType="end"/>
      </w:r>
    </w:p>
    <w:p w14:paraId="7001CC02" w14:textId="2D50CF5C" w:rsidR="0043019C" w:rsidRDefault="00084868" w:rsidP="00312C69">
      <w:pPr>
        <w:pStyle w:val="Heading1"/>
      </w:pPr>
      <w:bookmarkStart w:id="29" w:name="_Toc152166133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29"/>
      <w:proofErr w:type="spellEnd"/>
    </w:p>
    <w:p w14:paraId="27B876EB" w14:textId="77777777" w:rsidR="004379B8" w:rsidRDefault="004379B8" w:rsidP="004379B8">
      <w:pPr>
        <w:keepNext/>
        <w:spacing w:after="160"/>
        <w:jc w:val="left"/>
      </w:pPr>
      <w:r>
        <w:rPr>
          <w:noProof/>
          <w:highlight w:val="yellow"/>
        </w:rPr>
        <w:drawing>
          <wp:inline distT="0" distB="0" distL="0" distR="0" wp14:anchorId="65081004" wp14:editId="2CE38161">
            <wp:extent cx="6114415" cy="3061335"/>
            <wp:effectExtent l="0" t="0" r="635" b="5715"/>
            <wp:docPr id="2054521813" name="Imagem 205452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D1C3" w14:textId="5C801CC9" w:rsidR="004379B8" w:rsidRDefault="004379B8" w:rsidP="004379B8">
      <w:pPr>
        <w:pStyle w:val="Caption"/>
        <w:jc w:val="center"/>
      </w:pPr>
      <w:bookmarkStart w:id="30" w:name="_Toc15216613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registar</w:t>
      </w:r>
      <w:bookmarkEnd w:id="30"/>
    </w:p>
    <w:p w14:paraId="05EDBAAE" w14:textId="2BF43841" w:rsidR="00084868" w:rsidRDefault="003C6DF3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88256" behindDoc="1" locked="0" layoutInCell="1" allowOverlap="1" wp14:anchorId="531EF226" wp14:editId="660BC1AF">
                <wp:simplePos x="0" y="0"/>
                <wp:positionH relativeFrom="column">
                  <wp:posOffset>2540</wp:posOffset>
                </wp:positionH>
                <wp:positionV relativeFrom="paragraph">
                  <wp:posOffset>3589655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8393106" name="Caixa de texto 35839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15F80F" w14:textId="659A8B16" w:rsidR="003C6DF3" w:rsidRPr="001B6A8E" w:rsidRDefault="003C6DF3" w:rsidP="003C6DF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31" w:name="_Toc152166137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ecrã login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1EF226" id="_x0000_t202" coordsize="21600,21600" o:spt="202" path="m,l,21600r21600,l21600,xe">
                <v:stroke joinstyle="miter"/>
                <v:path gradientshapeok="t" o:connecttype="rect"/>
              </v:shapetype>
              <v:shape id="Caixa de texto 358393106" o:spid="_x0000_s1026" type="#_x0000_t202" style="position:absolute;margin-left:.2pt;margin-top:282.65pt;width:481.45pt;height:.05pt;z-index:-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" stroked="f">
                <v:textbox style="mso-fit-shape-to-text:t" inset="0,0,0,0">
                  <w:txbxContent>
                    <w:p w14:paraId="6815F80F" w14:textId="659A8B16" w:rsidR="003C6DF3" w:rsidRPr="001B6A8E" w:rsidRDefault="003C6DF3" w:rsidP="003C6DF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32" w:name="_Toc152166137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ecrã login</w:t>
                      </w:r>
                      <w:bookmarkEnd w:id="3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79040" behindDoc="1" locked="0" layoutInCell="1" allowOverlap="1" wp14:anchorId="51333764" wp14:editId="5BF04DD3">
            <wp:simplePos x="0" y="0"/>
            <wp:positionH relativeFrom="margin">
              <wp:align>center</wp:align>
            </wp:positionH>
            <wp:positionV relativeFrom="paragraph">
              <wp:posOffset>471252</wp:posOffset>
            </wp:positionV>
            <wp:extent cx="6114415" cy="3061335"/>
            <wp:effectExtent l="0" t="0" r="635" b="5715"/>
            <wp:wrapTight wrapText="bothSides">
              <wp:wrapPolygon edited="0">
                <wp:start x="0" y="0"/>
                <wp:lineTo x="0" y="21506"/>
                <wp:lineTo x="21535" y="21506"/>
                <wp:lineTo x="21535" y="0"/>
                <wp:lineTo x="0" y="0"/>
              </wp:wrapPolygon>
            </wp:wrapTight>
            <wp:docPr id="1278526383" name="Imagem 1278526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79B8">
        <w:br w:type="page"/>
      </w:r>
    </w:p>
    <w:p w14:paraId="1AE66C7A" w14:textId="77777777" w:rsidR="00871350" w:rsidRDefault="00E47B0C" w:rsidP="00871350">
      <w:pPr>
        <w:keepNext/>
        <w:spacing w:after="160"/>
        <w:jc w:val="left"/>
      </w:pPr>
      <w:r>
        <w:rPr>
          <w:noProof/>
        </w:rPr>
        <w:lastRenderedPageBreak/>
        <w:drawing>
          <wp:inline distT="0" distB="0" distL="0" distR="0" wp14:anchorId="37A1A97F" wp14:editId="7CB50910">
            <wp:extent cx="6114415" cy="3053080"/>
            <wp:effectExtent l="0" t="0" r="635" b="0"/>
            <wp:docPr id="1910067601" name="Imagem 1910067601" descr="Uma imagem com texto, captura de ecrã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67601" name="Imagem 14" descr="Uma imagem com texto, captura de ecrã, diagrama, fil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3BC5" w14:textId="78620012" w:rsidR="00871350" w:rsidRDefault="00871350" w:rsidP="00871350">
      <w:pPr>
        <w:pStyle w:val="Caption"/>
        <w:jc w:val="center"/>
      </w:pPr>
      <w:bookmarkStart w:id="33" w:name="_Toc15216613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registar utente</w:t>
      </w:r>
      <w:bookmarkEnd w:id="33"/>
    </w:p>
    <w:p w14:paraId="0385B623" w14:textId="51AAA771" w:rsidR="00084868" w:rsidRDefault="00C42079">
      <w:pPr>
        <w:spacing w:after="160"/>
        <w:jc w:val="left"/>
      </w:pPr>
      <w:r>
        <w:br w:type="page"/>
      </w:r>
    </w:p>
    <w:p w14:paraId="2C8CBC7B" w14:textId="77777777" w:rsidR="00084868" w:rsidRDefault="00084868" w:rsidP="00015B4A"/>
    <w:p w14:paraId="0406E964" w14:textId="0F09141F" w:rsidR="00084868" w:rsidRDefault="00084868" w:rsidP="00084868">
      <w:pPr>
        <w:keepNext/>
        <w:jc w:val="center"/>
      </w:pPr>
    </w:p>
    <w:p w14:paraId="55C3E4FF" w14:textId="1B13B091" w:rsidR="003C6DF3" w:rsidRDefault="001C23D6" w:rsidP="003C6DF3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61984" behindDoc="0" locked="0" layoutInCell="1" allowOverlap="1" wp14:anchorId="5D697B13" wp14:editId="068AA071">
                <wp:simplePos x="0" y="0"/>
                <wp:positionH relativeFrom="column">
                  <wp:posOffset>-497453</wp:posOffset>
                </wp:positionH>
                <wp:positionV relativeFrom="paragraph">
                  <wp:posOffset>166591</wp:posOffset>
                </wp:positionV>
                <wp:extent cx="6933399" cy="3315335"/>
                <wp:effectExtent l="0" t="0" r="1270" b="0"/>
                <wp:wrapTight wrapText="bothSides">
                  <wp:wrapPolygon edited="0">
                    <wp:start x="0" y="0"/>
                    <wp:lineTo x="0" y="21472"/>
                    <wp:lineTo x="2611" y="21472"/>
                    <wp:lineTo x="21545" y="20106"/>
                    <wp:lineTo x="21545" y="0"/>
                    <wp:lineTo x="2611" y="0"/>
                    <wp:lineTo x="0" y="0"/>
                  </wp:wrapPolygon>
                </wp:wrapTight>
                <wp:docPr id="636510299" name="Agrupar 636510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3399" cy="3315335"/>
                          <a:chOff x="0" y="0"/>
                          <a:chExt cx="6933399" cy="3315335"/>
                        </a:xfrm>
                      </wpg:grpSpPr>
                      <pic:pic xmlns:pic="http://schemas.openxmlformats.org/drawingml/2006/picture">
                        <pic:nvPicPr>
                          <pic:cNvPr id="152538583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895" cy="3315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9848674" name="Imagem 899848674" descr="Uma imagem com texto, captura de ecrã, diagrama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984" y="23854"/>
                            <a:ext cx="6114415" cy="305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410C83" id="Agrupar 636510299" o:spid="_x0000_s1026" style="position:absolute;margin-left:-39.15pt;margin-top:13.1pt;width:545.95pt;height:261.05pt;z-index:251561984" coordsize="69333,33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">
                <v:shape id="Imagem 17" o:spid="_x0000_s1027" type="#_x0000_t75" style="position:absolute;width:8108;height:33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">
                  <v:imagedata r:id="rId52" o:title=""/>
                </v:shape>
                <v:shape id="Imagem 899848674" o:spid="_x0000_s1028" type="#_x0000_t75" alt="Uma imagem com texto, captura de ecrã, diagrama, file&#10;&#10;Descrição gerada automaticamente" style="position:absolute;left:8189;top:238;width:61144;height:30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">
                  <v:imagedata r:id="rId53" o:title="Uma imagem com texto, captura de ecrã, diagrama, file&#10;&#10;Descrição gerada automaticamente"/>
                </v:shape>
                <w10:wrap type="tight"/>
              </v:group>
            </w:pict>
          </mc:Fallback>
        </mc:AlternateContent>
      </w:r>
    </w:p>
    <w:p w14:paraId="76FC1AB8" w14:textId="6EE934FF" w:rsidR="008B0A75" w:rsidRDefault="00084868" w:rsidP="003C6DF3">
      <w:pPr>
        <w:pStyle w:val="Caption"/>
        <w:jc w:val="center"/>
      </w:pPr>
      <w:bookmarkStart w:id="34" w:name="_Toc15216613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5</w:t>
      </w:r>
      <w:r w:rsidR="00000000">
        <w:rPr>
          <w:noProof/>
        </w:rPr>
        <w:fldChar w:fldCharType="end"/>
      </w:r>
      <w:r w:rsidR="003C6DF3">
        <w:t xml:space="preserve"> - </w:t>
      </w:r>
      <w:proofErr w:type="spellStart"/>
      <w:r w:rsidR="003C6DF3">
        <w:t>Wireframe</w:t>
      </w:r>
      <w:proofErr w:type="spellEnd"/>
      <w:r w:rsidR="003C6DF3">
        <w:t xml:space="preserve"> ecrã homepage</w:t>
      </w:r>
      <w:bookmarkEnd w:id="34"/>
    </w:p>
    <w:p w14:paraId="0A92E2F3" w14:textId="6BFBAC4C" w:rsidR="00945A2C" w:rsidRDefault="003C6DF3" w:rsidP="00945A2C">
      <w:pPr>
        <w:keepNext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6688" behindDoc="1" locked="0" layoutInCell="1" allowOverlap="1" wp14:anchorId="1CCC8D08" wp14:editId="27FEFA7E">
                <wp:simplePos x="0" y="0"/>
                <wp:positionH relativeFrom="column">
                  <wp:posOffset>5080</wp:posOffset>
                </wp:positionH>
                <wp:positionV relativeFrom="paragraph">
                  <wp:posOffset>3500120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58497546" name="Caixa de texto 145849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BEF0BE" w14:textId="74240B64" w:rsidR="003C6DF3" w:rsidRPr="00443459" w:rsidRDefault="003C6DF3" w:rsidP="003C6DF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35" w:name="_Toc152166140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ecrã pesquisa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C8D08" id="Caixa de texto 1458497546" o:spid="_x0000_s1027" type="#_x0000_t202" style="position:absolute;margin-left:.4pt;margin-top:275.6pt;width:481.45pt;height:.05pt;z-index:-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" stroked="f">
                <v:textbox style="mso-fit-shape-to-text:t" inset="0,0,0,0">
                  <w:txbxContent>
                    <w:p w14:paraId="75BEF0BE" w14:textId="74240B64" w:rsidR="003C6DF3" w:rsidRPr="00443459" w:rsidRDefault="003C6DF3" w:rsidP="003C6DF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36" w:name="_Toc152166140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ecrã pesquisa</w:t>
                      </w:r>
                      <w:bookmarkEnd w:id="3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97472" behindDoc="1" locked="0" layoutInCell="1" allowOverlap="1" wp14:anchorId="5C8E5050" wp14:editId="369FE130">
            <wp:simplePos x="0" y="0"/>
            <wp:positionH relativeFrom="margin">
              <wp:align>right</wp:align>
            </wp:positionH>
            <wp:positionV relativeFrom="paragraph">
              <wp:posOffset>390138</wp:posOffset>
            </wp:positionV>
            <wp:extent cx="6114415" cy="3053080"/>
            <wp:effectExtent l="0" t="0" r="635" b="0"/>
            <wp:wrapTight wrapText="bothSides">
              <wp:wrapPolygon edited="0">
                <wp:start x="0" y="0"/>
                <wp:lineTo x="0" y="21429"/>
                <wp:lineTo x="21535" y="21429"/>
                <wp:lineTo x="21535" y="0"/>
                <wp:lineTo x="0" y="0"/>
              </wp:wrapPolygon>
            </wp:wrapTight>
            <wp:docPr id="1843899829" name="Imagem 184389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4176">
        <w:br w:type="page"/>
      </w:r>
    </w:p>
    <w:p w14:paraId="217548E0" w14:textId="37F4261D" w:rsidR="000D769C" w:rsidRDefault="000D769C" w:rsidP="000D769C"/>
    <w:p w14:paraId="573E874A" w14:textId="1C735A6D" w:rsidR="003C6DF3" w:rsidRDefault="000D769C" w:rsidP="003C6DF3">
      <w:pPr>
        <w:keepNext/>
      </w:pPr>
      <w:r>
        <w:rPr>
          <w:noProof/>
        </w:rPr>
        <w:drawing>
          <wp:inline distT="0" distB="0" distL="0" distR="0" wp14:anchorId="44240148" wp14:editId="6CB8B9C2">
            <wp:extent cx="6114415" cy="3053080"/>
            <wp:effectExtent l="0" t="0" r="635" b="0"/>
            <wp:docPr id="474759328" name="Imagem 474759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E86C" w14:textId="520EF90E" w:rsidR="000D769C" w:rsidRDefault="003C6DF3" w:rsidP="003C6DF3">
      <w:pPr>
        <w:pStyle w:val="Caption"/>
        <w:jc w:val="center"/>
      </w:pPr>
      <w:bookmarkStart w:id="37" w:name="_Toc15216614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GPS loja</w:t>
      </w:r>
      <w:bookmarkEnd w:id="37"/>
    </w:p>
    <w:p w14:paraId="19056945" w14:textId="05AA246E" w:rsidR="00971A2A" w:rsidRDefault="00BD4C02" w:rsidP="00971A2A">
      <w:r>
        <w:rPr>
          <w:noProof/>
        </w:rPr>
        <mc:AlternateContent>
          <mc:Choice Requires="wps">
            <w:drawing>
              <wp:anchor distT="0" distB="0" distL="114300" distR="114300" simplePos="0" relativeHeight="251525120" behindDoc="1" locked="0" layoutInCell="1" allowOverlap="1" wp14:anchorId="6B4454BE" wp14:editId="399A2D44">
                <wp:simplePos x="0" y="0"/>
                <wp:positionH relativeFrom="column">
                  <wp:posOffset>48260</wp:posOffset>
                </wp:positionH>
                <wp:positionV relativeFrom="paragraph">
                  <wp:posOffset>3455035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39766274" name="Caixa de texto 839766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17E9EC" w14:textId="291CA4F3" w:rsidR="00BD4C02" w:rsidRPr="008159AB" w:rsidRDefault="00BD4C02" w:rsidP="00BD4C0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38" w:name="_Toc152166142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ecrã checkout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454BE" id="Caixa de texto 839766274" o:spid="_x0000_s1028" type="#_x0000_t202" style="position:absolute;left:0;text-align:left;margin-left:3.8pt;margin-top:272.05pt;width:481.45pt;height:.05pt;z-index:-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" stroked="f">
                <v:textbox style="mso-fit-shape-to-text:t" inset="0,0,0,0">
                  <w:txbxContent>
                    <w:p w14:paraId="4917E9EC" w14:textId="291CA4F3" w:rsidR="00BD4C02" w:rsidRPr="008159AB" w:rsidRDefault="00BD4C02" w:rsidP="00BD4C0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39" w:name="_Toc152166142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ecrã checkout</w:t>
                      </w:r>
                      <w:bookmarkEnd w:id="3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15904" behindDoc="1" locked="0" layoutInCell="1" allowOverlap="1" wp14:anchorId="50D7D8C2" wp14:editId="57147193">
            <wp:simplePos x="0" y="0"/>
            <wp:positionH relativeFrom="column">
              <wp:posOffset>48592</wp:posOffset>
            </wp:positionH>
            <wp:positionV relativeFrom="paragraph">
              <wp:posOffset>345053</wp:posOffset>
            </wp:positionV>
            <wp:extent cx="6114415" cy="3053080"/>
            <wp:effectExtent l="0" t="0" r="635" b="0"/>
            <wp:wrapTight wrapText="bothSides">
              <wp:wrapPolygon edited="0">
                <wp:start x="0" y="0"/>
                <wp:lineTo x="0" y="21429"/>
                <wp:lineTo x="21535" y="21429"/>
                <wp:lineTo x="21535" y="0"/>
                <wp:lineTo x="0" y="0"/>
              </wp:wrapPolygon>
            </wp:wrapTight>
            <wp:docPr id="2064486888" name="Imagem 2064486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0DA7A2" w14:textId="38848229" w:rsidR="00971A2A" w:rsidRDefault="00971A2A" w:rsidP="00971A2A"/>
    <w:p w14:paraId="0B0A7610" w14:textId="45428501" w:rsidR="00971A2A" w:rsidRDefault="00971A2A" w:rsidP="00971A2A"/>
    <w:p w14:paraId="1B3C4AF6" w14:textId="1C753699" w:rsidR="00971A2A" w:rsidRDefault="00971A2A" w:rsidP="00971A2A"/>
    <w:p w14:paraId="4C0FFCA9" w14:textId="4E613ED4" w:rsidR="00971A2A" w:rsidRDefault="00971A2A">
      <w:pPr>
        <w:spacing w:after="160"/>
        <w:jc w:val="left"/>
      </w:pPr>
      <w:r>
        <w:br w:type="page"/>
      </w:r>
    </w:p>
    <w:p w14:paraId="06C6CC4B" w14:textId="2386E284" w:rsidR="00971A2A" w:rsidRDefault="00971A2A" w:rsidP="00971A2A"/>
    <w:p w14:paraId="45191E90" w14:textId="77777777" w:rsidR="00BD6384" w:rsidRDefault="00BD6384" w:rsidP="00BD6384">
      <w:pPr>
        <w:keepNext/>
        <w:spacing w:after="160"/>
        <w:jc w:val="left"/>
      </w:pPr>
      <w:r>
        <w:rPr>
          <w:noProof/>
        </w:rPr>
        <w:drawing>
          <wp:inline distT="0" distB="0" distL="0" distR="0" wp14:anchorId="78F27A57" wp14:editId="6272B7FE">
            <wp:extent cx="6114415" cy="3053080"/>
            <wp:effectExtent l="0" t="0" r="635" b="0"/>
            <wp:docPr id="1409914905" name="Imagem 140991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4337" w14:textId="11F2FED3" w:rsidR="00BD6384" w:rsidRDefault="00BD6384" w:rsidP="00BD6384">
      <w:pPr>
        <w:pStyle w:val="Caption"/>
        <w:jc w:val="center"/>
      </w:pPr>
      <w:bookmarkStart w:id="40" w:name="_Toc15216614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após checkout(multibanco)</w:t>
      </w:r>
      <w:bookmarkEnd w:id="40"/>
    </w:p>
    <w:p w14:paraId="08ACAC83" w14:textId="5E5DDB68" w:rsidR="00971A2A" w:rsidRDefault="00A37490">
      <w:pPr>
        <w:spacing w:after="16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71200" behindDoc="0" locked="0" layoutInCell="1" allowOverlap="1" wp14:anchorId="45C97EF0" wp14:editId="07F250DB">
                <wp:simplePos x="0" y="0"/>
                <wp:positionH relativeFrom="column">
                  <wp:posOffset>-425892</wp:posOffset>
                </wp:positionH>
                <wp:positionV relativeFrom="paragraph">
                  <wp:posOffset>307920</wp:posOffset>
                </wp:positionV>
                <wp:extent cx="7195793" cy="4690441"/>
                <wp:effectExtent l="0" t="0" r="5715" b="0"/>
                <wp:wrapTight wrapText="bothSides">
                  <wp:wrapPolygon edited="0">
                    <wp:start x="0" y="0"/>
                    <wp:lineTo x="0" y="21495"/>
                    <wp:lineTo x="3317" y="21495"/>
                    <wp:lineTo x="3317" y="14037"/>
                    <wp:lineTo x="21560" y="14037"/>
                    <wp:lineTo x="21560" y="0"/>
                    <wp:lineTo x="0" y="0"/>
                  </wp:wrapPolygon>
                </wp:wrapTight>
                <wp:docPr id="2099181441" name="Agrupar 2099181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95793" cy="4690441"/>
                          <a:chOff x="0" y="0"/>
                          <a:chExt cx="7195793" cy="4690441"/>
                        </a:xfrm>
                      </wpg:grpSpPr>
                      <pic:pic xmlns:pic="http://schemas.openxmlformats.org/drawingml/2006/picture">
                        <pic:nvPicPr>
                          <pic:cNvPr id="650418923" name="Imagem 21" descr="Uma imagem com texto, captura de ecrã, diagrama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1378" y="0"/>
                            <a:ext cx="6114415" cy="305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3456409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082040" cy="468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1D51B0" id="Agrupar 2099181441" o:spid="_x0000_s1026" style="position:absolute;margin-left:-33.55pt;margin-top:24.25pt;width:566.6pt;height:369.35pt;z-index:251571200" coordsize="71957,469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">
                <v:shape id="Imagem 21" o:spid="_x0000_s1027" type="#_x0000_t75" alt="Uma imagem com texto, captura de ecrã, diagrama, file&#10;&#10;Descrição gerada automaticamente" style="position:absolute;left:10813;width:61144;height:30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">
                  <v:imagedata r:id="rId53" o:title="Uma imagem com texto, captura de ecrã, diagrama, file&#10;&#10;Descrição gerada automaticamente"/>
                </v:shape>
                <v:shape id="Imagem 22" o:spid="_x0000_s1028" type="#_x0000_t75" style="position:absolute;top:79;width:10820;height:46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">
                  <v:imagedata r:id="rId59" o:title=""/>
                </v:shape>
                <w10:wrap type="tight"/>
              </v:group>
            </w:pict>
          </mc:Fallback>
        </mc:AlternateContent>
      </w:r>
      <w:r w:rsidR="00986CB3">
        <w:rPr>
          <w:noProof/>
        </w:rPr>
        <mc:AlternateContent>
          <mc:Choice Requires="wps">
            <w:drawing>
              <wp:anchor distT="0" distB="0" distL="114300" distR="114300" simplePos="0" relativeHeight="251534336" behindDoc="1" locked="0" layoutInCell="1" allowOverlap="1" wp14:anchorId="3C9F5C43" wp14:editId="074ED336">
                <wp:simplePos x="0" y="0"/>
                <wp:positionH relativeFrom="column">
                  <wp:posOffset>-457200</wp:posOffset>
                </wp:positionH>
                <wp:positionV relativeFrom="paragraph">
                  <wp:posOffset>4450715</wp:posOffset>
                </wp:positionV>
                <wp:extent cx="72275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043233" name="Caixa de texto 20043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7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EF3C3" w14:textId="41E81971" w:rsidR="00986CB3" w:rsidRPr="00BA7DEA" w:rsidRDefault="00986CB3" w:rsidP="00986CB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41" w:name="_Toc152166144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10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ecrã homepage (admin)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F5C43" id="Caixa de texto 20043233" o:spid="_x0000_s1029" type="#_x0000_t202" style="position:absolute;margin-left:-36pt;margin-top:350.45pt;width:569.1pt;height:.05pt;z-index:-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" stroked="f">
                <v:textbox style="mso-fit-shape-to-text:t" inset="0,0,0,0">
                  <w:txbxContent>
                    <w:p w14:paraId="066EF3C3" w14:textId="41E81971" w:rsidR="00986CB3" w:rsidRPr="00BA7DEA" w:rsidRDefault="00986CB3" w:rsidP="00986CB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42" w:name="_Toc152166144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10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ecrã homepage (admin)</w:t>
                      </w:r>
                      <w:bookmarkEnd w:id="42"/>
                    </w:p>
                  </w:txbxContent>
                </v:textbox>
                <w10:wrap type="tight"/>
              </v:shape>
            </w:pict>
          </mc:Fallback>
        </mc:AlternateContent>
      </w:r>
      <w:r w:rsidR="00971A2A">
        <w:br w:type="page"/>
      </w:r>
    </w:p>
    <w:p w14:paraId="01368A9E" w14:textId="77777777" w:rsidR="00744AEE" w:rsidRDefault="00744AEE" w:rsidP="00744AEE">
      <w:pPr>
        <w:keepNext/>
      </w:pPr>
      <w:r>
        <w:rPr>
          <w:noProof/>
        </w:rPr>
        <w:lastRenderedPageBreak/>
        <w:drawing>
          <wp:inline distT="0" distB="0" distL="0" distR="0" wp14:anchorId="7F0089FD" wp14:editId="1E18DC4C">
            <wp:extent cx="6114415" cy="3053080"/>
            <wp:effectExtent l="0" t="0" r="635" b="0"/>
            <wp:docPr id="1641097252" name="Imagem 1641097252" descr="Uma imagem com texto, captura de ecrã,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97252" name="Imagem 16" descr="Uma imagem com texto, captura de ecrã, ecrã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43DE3" w14:textId="725E2A6C" w:rsidR="00971A2A" w:rsidRDefault="00744AEE" w:rsidP="00744AEE">
      <w:pPr>
        <w:pStyle w:val="Caption"/>
        <w:jc w:val="center"/>
      </w:pPr>
      <w:bookmarkStart w:id="43" w:name="_Toc15216614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gerir utentes</w:t>
      </w:r>
      <w:bookmarkEnd w:id="43"/>
    </w:p>
    <w:p w14:paraId="21E4C390" w14:textId="2208C012" w:rsidR="00871350" w:rsidRDefault="00871350" w:rsidP="00871350">
      <w:pPr>
        <w:keepNext/>
        <w:spacing w:after="160"/>
        <w:jc w:val="left"/>
      </w:pPr>
    </w:p>
    <w:p w14:paraId="602F40A7" w14:textId="12B79D47" w:rsidR="00871350" w:rsidRDefault="00933552" w:rsidP="00871350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2768" behindDoc="1" locked="0" layoutInCell="1" allowOverlap="1" wp14:anchorId="2840BA72" wp14:editId="41510B7E">
                <wp:simplePos x="0" y="0"/>
                <wp:positionH relativeFrom="column">
                  <wp:posOffset>5080</wp:posOffset>
                </wp:positionH>
                <wp:positionV relativeFrom="paragraph">
                  <wp:posOffset>3524885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1372606" name="Caixa de texto 4613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3204E" w14:textId="4352E1B2" w:rsidR="00933552" w:rsidRPr="00256658" w:rsidRDefault="00933552" w:rsidP="0093355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44" w:name="_Toc152166146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12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ecrã editar utente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0BA72" id="Caixa de texto 461372606" o:spid="_x0000_s1030" type="#_x0000_t202" style="position:absolute;left:0;text-align:left;margin-left:.4pt;margin-top:277.55pt;width:481.45pt;height:.05pt;z-index:-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" stroked="f">
                <v:textbox style="mso-fit-shape-to-text:t" inset="0,0,0,0">
                  <w:txbxContent>
                    <w:p w14:paraId="65E3204E" w14:textId="4352E1B2" w:rsidR="00933552" w:rsidRPr="00256658" w:rsidRDefault="00933552" w:rsidP="0093355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45" w:name="_Toc152166146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12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ecrã editar utente</w:t>
                      </w:r>
                      <w:bookmarkEnd w:id="45"/>
                    </w:p>
                  </w:txbxContent>
                </v:textbox>
                <w10:wrap type="tight"/>
              </v:shape>
            </w:pict>
          </mc:Fallback>
        </mc:AlternateContent>
      </w:r>
      <w:r w:rsidR="00744AEE">
        <w:rPr>
          <w:noProof/>
        </w:rPr>
        <w:drawing>
          <wp:anchor distT="0" distB="0" distL="114300" distR="114300" simplePos="0" relativeHeight="251543552" behindDoc="1" locked="0" layoutInCell="1" allowOverlap="1" wp14:anchorId="08768097" wp14:editId="28C9C938">
            <wp:simplePos x="0" y="0"/>
            <wp:positionH relativeFrom="margin">
              <wp:align>right</wp:align>
            </wp:positionH>
            <wp:positionV relativeFrom="paragraph">
              <wp:posOffset>415235</wp:posOffset>
            </wp:positionV>
            <wp:extent cx="6114415" cy="3053080"/>
            <wp:effectExtent l="0" t="0" r="635" b="0"/>
            <wp:wrapTight wrapText="bothSides">
              <wp:wrapPolygon edited="0">
                <wp:start x="0" y="0"/>
                <wp:lineTo x="0" y="21429"/>
                <wp:lineTo x="21535" y="21429"/>
                <wp:lineTo x="21535" y="0"/>
                <wp:lineTo x="0" y="0"/>
              </wp:wrapPolygon>
            </wp:wrapTight>
            <wp:docPr id="1260283106" name="Imagem 1260283106" descr="Uma imagem com texto, captura de ecrã, diagram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83106" name="Imagem 15" descr="Uma imagem com texto, captura de ecrã, diagrama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342F90" w14:textId="130780CC" w:rsidR="00971A2A" w:rsidRDefault="00971A2A">
      <w:pPr>
        <w:spacing w:after="160"/>
        <w:jc w:val="left"/>
      </w:pPr>
      <w:r>
        <w:br w:type="page"/>
      </w:r>
    </w:p>
    <w:p w14:paraId="539CAD27" w14:textId="2981F5DC" w:rsidR="00971A2A" w:rsidRDefault="00971A2A" w:rsidP="00971A2A"/>
    <w:p w14:paraId="631B7985" w14:textId="77777777" w:rsidR="006B00CA" w:rsidRDefault="006B00CA" w:rsidP="006B00CA">
      <w:pPr>
        <w:keepNext/>
        <w:spacing w:after="160"/>
        <w:jc w:val="left"/>
      </w:pPr>
      <w:r>
        <w:rPr>
          <w:noProof/>
        </w:rPr>
        <w:drawing>
          <wp:inline distT="0" distB="0" distL="0" distR="0" wp14:anchorId="4CE5CF79" wp14:editId="4F402896">
            <wp:extent cx="6114415" cy="3053080"/>
            <wp:effectExtent l="0" t="0" r="635" b="0"/>
            <wp:docPr id="1970399116" name="Imagem 1970399116" descr="Uma imagem com texto, captura de ecrã,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99116" name="Imagem 19" descr="Uma imagem com texto, captura de ecrã, ecrã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DFD9" w14:textId="3184F9EA" w:rsidR="006B00CA" w:rsidRDefault="006B00CA" w:rsidP="006B00CA">
      <w:pPr>
        <w:pStyle w:val="Caption"/>
        <w:jc w:val="center"/>
      </w:pPr>
      <w:bookmarkStart w:id="46" w:name="_Toc15216614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gerir despesas</w:t>
      </w:r>
      <w:bookmarkEnd w:id="46"/>
    </w:p>
    <w:p w14:paraId="443BCFE6" w14:textId="77777777" w:rsidR="00560D8E" w:rsidRDefault="00560D8E" w:rsidP="00560D8E">
      <w:pPr>
        <w:keepNext/>
        <w:spacing w:after="160"/>
        <w:jc w:val="left"/>
      </w:pPr>
      <w:r>
        <w:rPr>
          <w:noProof/>
        </w:rPr>
        <w:drawing>
          <wp:inline distT="0" distB="0" distL="0" distR="0" wp14:anchorId="3C1F0C5A" wp14:editId="0E29B3E3">
            <wp:extent cx="6114415" cy="3053080"/>
            <wp:effectExtent l="0" t="0" r="635" b="0"/>
            <wp:docPr id="791905296" name="Imagem 791905296" descr="Uma imagem com texto, captura de ecrã,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5296" name="Imagem 20" descr="Uma imagem com texto, captura de ecrã, ecrã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7C87" w14:textId="205F2463" w:rsidR="00560D8E" w:rsidRDefault="00560D8E" w:rsidP="00560D8E">
      <w:pPr>
        <w:pStyle w:val="Caption"/>
        <w:jc w:val="center"/>
      </w:pPr>
      <w:bookmarkStart w:id="47" w:name="_Toc15216614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gerir estabelecimentos</w:t>
      </w:r>
      <w:bookmarkEnd w:id="47"/>
    </w:p>
    <w:p w14:paraId="79C1C98B" w14:textId="21333317" w:rsidR="00971A2A" w:rsidRDefault="00971A2A">
      <w:pPr>
        <w:spacing w:after="160"/>
        <w:jc w:val="left"/>
      </w:pPr>
      <w:r>
        <w:br w:type="page"/>
      </w:r>
    </w:p>
    <w:p w14:paraId="2BAD8148" w14:textId="77777777" w:rsidR="00DA6A9F" w:rsidRDefault="00D36058" w:rsidP="00DA6A9F">
      <w:pPr>
        <w:keepNext/>
      </w:pPr>
      <w:r>
        <w:rPr>
          <w:noProof/>
        </w:rPr>
        <w:lastRenderedPageBreak/>
        <w:drawing>
          <wp:inline distT="0" distB="0" distL="0" distR="0" wp14:anchorId="6FA74C80" wp14:editId="177A4528">
            <wp:extent cx="6114415" cy="3053080"/>
            <wp:effectExtent l="0" t="0" r="635" b="0"/>
            <wp:docPr id="1858268072" name="Imagem 1858268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09EB" w14:textId="24B9B4A2" w:rsidR="00D36058" w:rsidRDefault="00DA6A9F" w:rsidP="00DA6A9F">
      <w:pPr>
        <w:pStyle w:val="Caption"/>
        <w:jc w:val="center"/>
      </w:pPr>
      <w:bookmarkStart w:id="48" w:name="_Toc15216614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 w:rsidRPr="0098333A">
        <w:t>Wireframe</w:t>
      </w:r>
      <w:proofErr w:type="spellEnd"/>
      <w:r w:rsidRPr="0098333A">
        <w:t xml:space="preserve"> ecrã faturas</w:t>
      </w:r>
      <w:bookmarkEnd w:id="48"/>
    </w:p>
    <w:p w14:paraId="425DF4B7" w14:textId="6051CDB0" w:rsidR="00971A2A" w:rsidRPr="00971A2A" w:rsidRDefault="00DA6A9F" w:rsidP="00D36058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9632" behindDoc="1" locked="0" layoutInCell="1" allowOverlap="1" wp14:anchorId="3D4CD552" wp14:editId="5BE42958">
                <wp:simplePos x="0" y="0"/>
                <wp:positionH relativeFrom="column">
                  <wp:posOffset>5080</wp:posOffset>
                </wp:positionH>
                <wp:positionV relativeFrom="paragraph">
                  <wp:posOffset>3469005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09472502" name="Caixa de texto 18094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9B27C7" w14:textId="2787FFD0" w:rsidR="00DA6A9F" w:rsidRPr="009177A6" w:rsidRDefault="00DA6A9F" w:rsidP="00DA6A9F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49" w:name="_Toc152166150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16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ecrã gerir fornecedores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CD552" id="Caixa de texto 1809472502" o:spid="_x0000_s1031" type="#_x0000_t202" style="position:absolute;left:0;text-align:left;margin-left:.4pt;margin-top:273.15pt;width:481.45pt;height:.05pt;z-index:-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" stroked="f">
                <v:textbox style="mso-fit-shape-to-text:t" inset="0,0,0,0">
                  <w:txbxContent>
                    <w:p w14:paraId="499B27C7" w14:textId="2787FFD0" w:rsidR="00DA6A9F" w:rsidRPr="009177A6" w:rsidRDefault="00DA6A9F" w:rsidP="00DA6A9F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50" w:name="_Toc152166150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16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ecrã gerir fornecedores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0416" behindDoc="1" locked="0" layoutInCell="1" allowOverlap="1" wp14:anchorId="62BB36B5" wp14:editId="6317DC5E">
            <wp:simplePos x="0" y="0"/>
            <wp:positionH relativeFrom="margin">
              <wp:align>right</wp:align>
            </wp:positionH>
            <wp:positionV relativeFrom="paragraph">
              <wp:posOffset>359161</wp:posOffset>
            </wp:positionV>
            <wp:extent cx="6114415" cy="3053080"/>
            <wp:effectExtent l="0" t="0" r="635" b="0"/>
            <wp:wrapTight wrapText="bothSides">
              <wp:wrapPolygon edited="0">
                <wp:start x="0" y="0"/>
                <wp:lineTo x="0" y="21429"/>
                <wp:lineTo x="21535" y="21429"/>
                <wp:lineTo x="21535" y="0"/>
                <wp:lineTo x="0" y="0"/>
              </wp:wrapPolygon>
            </wp:wrapTight>
            <wp:docPr id="2025578709" name="Imagem 202557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150A93" w14:textId="77777777" w:rsidR="00D84DC2" w:rsidRPr="00D84DC2" w:rsidRDefault="00D84DC2" w:rsidP="00D84DC2"/>
    <w:p w14:paraId="1C3FE805" w14:textId="77777777" w:rsidR="00D84DC2" w:rsidRPr="00D84DC2" w:rsidRDefault="00D84DC2" w:rsidP="00D84DC2"/>
    <w:p w14:paraId="6422CB2A" w14:textId="77777777" w:rsidR="00D84DC2" w:rsidRPr="00D84DC2" w:rsidRDefault="00D84DC2" w:rsidP="00D84DC2"/>
    <w:p w14:paraId="0F11E978" w14:textId="64821F29" w:rsidR="00D84DC2" w:rsidRDefault="00D84DC2" w:rsidP="00D84DC2">
      <w:pPr>
        <w:tabs>
          <w:tab w:val="left" w:pos="1089"/>
        </w:tabs>
      </w:pPr>
      <w:r>
        <w:tab/>
      </w:r>
    </w:p>
    <w:p w14:paraId="6EF2604D" w14:textId="77777777" w:rsidR="00D84DC2" w:rsidRDefault="00D84DC2">
      <w:pPr>
        <w:spacing w:after="160"/>
        <w:jc w:val="left"/>
      </w:pPr>
      <w:r>
        <w:br w:type="page"/>
      </w:r>
    </w:p>
    <w:p w14:paraId="10D8B41B" w14:textId="03DCF6BF" w:rsidR="00D84DC2" w:rsidRDefault="00D84DC2" w:rsidP="00D84DC2">
      <w:pPr>
        <w:tabs>
          <w:tab w:val="left" w:pos="1089"/>
        </w:tabs>
      </w:pPr>
    </w:p>
    <w:p w14:paraId="1776ABCD" w14:textId="77777777" w:rsidR="001E49F9" w:rsidRDefault="001E49F9" w:rsidP="001E49F9">
      <w:pPr>
        <w:keepNext/>
        <w:spacing w:after="160"/>
        <w:jc w:val="left"/>
      </w:pPr>
      <w:r>
        <w:rPr>
          <w:noProof/>
        </w:rPr>
        <w:drawing>
          <wp:inline distT="0" distB="0" distL="0" distR="0" wp14:anchorId="40765E9E" wp14:editId="1818B166">
            <wp:extent cx="6114415" cy="3053080"/>
            <wp:effectExtent l="0" t="0" r="635" b="0"/>
            <wp:docPr id="267056776" name="Imagem 267056776" descr="Uma imagem com texto, captura de ecrã,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56776" name="Imagem 27" descr="Uma imagem com texto, captura de ecrã, ecrã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3F92" w14:textId="269C2A21" w:rsidR="00A20B1E" w:rsidRDefault="001E49F9" w:rsidP="00FF3F6A">
      <w:pPr>
        <w:pStyle w:val="Caption"/>
        <w:keepNext/>
        <w:jc w:val="center"/>
      </w:pPr>
      <w:bookmarkStart w:id="51" w:name="_Toc15216615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gerir funcionários</w:t>
      </w:r>
      <w:bookmarkEnd w:id="51"/>
    </w:p>
    <w:p w14:paraId="506A32ED" w14:textId="5B61E92A" w:rsidR="00FF3F6A" w:rsidRDefault="00FF3F6A" w:rsidP="00FF3F6A">
      <w:pPr>
        <w:pStyle w:val="Caption"/>
        <w:keepNext/>
        <w:jc w:val="center"/>
      </w:pPr>
    </w:p>
    <w:p w14:paraId="760362F4" w14:textId="3910E843" w:rsidR="00A20B1E" w:rsidRPr="00A20B1E" w:rsidRDefault="00AE0EE6" w:rsidP="00A20B1E">
      <w:r>
        <w:rPr>
          <w:noProof/>
        </w:rPr>
        <w:drawing>
          <wp:inline distT="0" distB="0" distL="0" distR="0" wp14:anchorId="29DC3470" wp14:editId="7FD4681A">
            <wp:extent cx="6114415" cy="3053080"/>
            <wp:effectExtent l="0" t="0" r="635" b="0"/>
            <wp:docPr id="1529383984" name="Imagem 1529383984" descr="Uma imagem com texto, captura de ecrã, diagram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83984" name="Imagem 1529383984" descr="Uma imagem com texto, captura de ecrã, diagrama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9AFC" w14:textId="4FAF9150" w:rsidR="001E49F9" w:rsidRDefault="00FF3F6A" w:rsidP="001E49F9">
      <w:pPr>
        <w:pStyle w:val="Caption"/>
        <w:jc w:val="center"/>
      </w:pPr>
      <w:bookmarkStart w:id="52" w:name="_Toc15216615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gerir medicamentos</w:t>
      </w:r>
      <w:bookmarkEnd w:id="52"/>
    </w:p>
    <w:p w14:paraId="4EF2AF83" w14:textId="15FAD7A2" w:rsidR="00D84DC2" w:rsidRDefault="00D84DC2">
      <w:pPr>
        <w:spacing w:after="160"/>
        <w:jc w:val="left"/>
      </w:pPr>
      <w:r>
        <w:br w:type="page"/>
      </w:r>
    </w:p>
    <w:p w14:paraId="440EB906" w14:textId="77777777" w:rsidR="00D84DC2" w:rsidRPr="00D84DC2" w:rsidRDefault="00D84DC2" w:rsidP="00D84DC2">
      <w:pPr>
        <w:tabs>
          <w:tab w:val="left" w:pos="1089"/>
        </w:tabs>
      </w:pPr>
    </w:p>
    <w:p w14:paraId="14A723B4" w14:textId="77777777" w:rsidR="00F42C00" w:rsidRDefault="00CA6ABB" w:rsidP="00F42C00">
      <w:pPr>
        <w:keepNext/>
      </w:pPr>
      <w:r>
        <w:rPr>
          <w:noProof/>
        </w:rPr>
        <w:drawing>
          <wp:inline distT="0" distB="0" distL="0" distR="0" wp14:anchorId="076BA988" wp14:editId="01BEFD5D">
            <wp:extent cx="6114415" cy="3053080"/>
            <wp:effectExtent l="0" t="0" r="635" b="0"/>
            <wp:docPr id="269942624" name="Imagem 26994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52DF" w14:textId="217508B8" w:rsidR="00D84DC2" w:rsidRPr="00D84DC2" w:rsidRDefault="00F42C00" w:rsidP="00F42C00">
      <w:pPr>
        <w:pStyle w:val="Caption"/>
        <w:jc w:val="center"/>
      </w:pPr>
      <w:bookmarkStart w:id="53" w:name="_Toc15216615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19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</w:t>
      </w:r>
      <w:r w:rsidR="00245737">
        <w:t xml:space="preserve">ecrã gerir </w:t>
      </w:r>
      <w:r>
        <w:t>receita</w:t>
      </w:r>
      <w:r w:rsidR="00245737">
        <w:t>s</w:t>
      </w:r>
      <w:r>
        <w:t xml:space="preserve"> médica</w:t>
      </w:r>
      <w:r w:rsidR="00245737">
        <w:t>s</w:t>
      </w:r>
      <w:bookmarkEnd w:id="53"/>
    </w:p>
    <w:p w14:paraId="3CF0A169" w14:textId="77777777" w:rsidR="00D84DC2" w:rsidRPr="00D84DC2" w:rsidRDefault="00D84DC2" w:rsidP="00D84DC2"/>
    <w:p w14:paraId="73456296" w14:textId="77777777" w:rsidR="00245737" w:rsidRDefault="00245737" w:rsidP="00245737">
      <w:pPr>
        <w:keepNext/>
      </w:pPr>
      <w:r>
        <w:rPr>
          <w:noProof/>
        </w:rPr>
        <w:drawing>
          <wp:inline distT="0" distB="0" distL="0" distR="0" wp14:anchorId="35B7FDA2" wp14:editId="5CE00210">
            <wp:extent cx="6114415" cy="3053080"/>
            <wp:effectExtent l="0" t="0" r="635" b="0"/>
            <wp:docPr id="1786540471" name="Imagem 1786540471" descr="Uma imagem com texto, captura de ecrã, diagram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40471" name="Imagem 31" descr="Uma imagem com texto, captura de ecrã, diagram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213B" w14:textId="62C1A7EB" w:rsidR="00D84DC2" w:rsidRPr="00D84DC2" w:rsidRDefault="00245737" w:rsidP="00245737">
      <w:pPr>
        <w:pStyle w:val="Caption"/>
        <w:jc w:val="center"/>
      </w:pPr>
      <w:bookmarkStart w:id="54" w:name="_Toc15216615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AD2AB6">
        <w:rPr>
          <w:noProof/>
        </w:rPr>
        <w:t>20</w:t>
      </w:r>
      <w:r w:rsidR="00000000">
        <w:rPr>
          <w:noProof/>
        </w:rP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ecrã gerir serviços</w:t>
      </w:r>
      <w:bookmarkEnd w:id="54"/>
    </w:p>
    <w:p w14:paraId="6F73F510" w14:textId="77777777" w:rsidR="00D84DC2" w:rsidRPr="00D84DC2" w:rsidRDefault="00D84DC2" w:rsidP="00D84DC2"/>
    <w:p w14:paraId="1FCD2C30" w14:textId="77777777" w:rsidR="00D84DC2" w:rsidRPr="00D84DC2" w:rsidRDefault="00D84DC2" w:rsidP="00D84DC2"/>
    <w:p w14:paraId="2D50861A" w14:textId="77777777" w:rsidR="00D84DC2" w:rsidRPr="00D84DC2" w:rsidRDefault="00D84DC2" w:rsidP="00D84DC2"/>
    <w:p w14:paraId="695BACFB" w14:textId="77777777" w:rsidR="00D84DC2" w:rsidRPr="00D84DC2" w:rsidRDefault="00D84DC2" w:rsidP="00D84DC2"/>
    <w:p w14:paraId="36FFC7F6" w14:textId="77777777" w:rsidR="00D84DC2" w:rsidRPr="00D84DC2" w:rsidRDefault="00D84DC2" w:rsidP="00D84DC2"/>
    <w:p w14:paraId="5AE9FE7A" w14:textId="77777777" w:rsidR="00D84DC2" w:rsidRPr="00D84DC2" w:rsidRDefault="00D84DC2" w:rsidP="00D84DC2"/>
    <w:p w14:paraId="3A44EC34" w14:textId="77777777" w:rsidR="00D84DC2" w:rsidRPr="00D84DC2" w:rsidRDefault="00D84DC2" w:rsidP="00D84DC2"/>
    <w:p w14:paraId="36D2C932" w14:textId="15B55F46" w:rsidR="00D84DC2" w:rsidRPr="00D84DC2" w:rsidRDefault="00A61F81" w:rsidP="00D84DC2">
      <w:ins w:id="55" w:author="Microsoft Word" w:date="2023-11-08T19:19:00Z">
        <w:r w:rsidRPr="00A61F81">
          <w:rPr>
            <w:noProof/>
          </w:rPr>
          <w:lastRenderedPageBreak/>
          <mc:AlternateContent>
            <mc:Choice Requires="wps">
              <w:drawing>
                <wp:anchor distT="0" distB="0" distL="114300" distR="114300" simplePos="0" relativeHeight="251606016" behindDoc="0" locked="0" layoutInCell="1" allowOverlap="1" wp14:anchorId="12C36B09" wp14:editId="7159B7F6">
                  <wp:simplePos x="0" y="0"/>
                  <wp:positionH relativeFrom="column">
                    <wp:posOffset>3533140</wp:posOffset>
                  </wp:positionH>
                  <wp:positionV relativeFrom="paragraph">
                    <wp:posOffset>2857500</wp:posOffset>
                  </wp:positionV>
                  <wp:extent cx="1797050" cy="307340"/>
                  <wp:effectExtent l="0" t="0" r="0" b="0"/>
                  <wp:wrapNone/>
                  <wp:docPr id="6" name="Caixa de texto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DFA0219-B739-88EE-7912-54B007FBC80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797050" cy="3073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BB87BC" w14:textId="77777777" w:rsidR="00A61F81" w:rsidRDefault="00A61F81" w:rsidP="00A61F81">
                              <w:pP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  <w:szCs w:val="28"/>
                                </w:rPr>
                                <w:t>Atividade Erro Login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12C36B09" id="Caixa de texto 6" o:spid="_x0000_s1032" type="#_x0000_t202" style="position:absolute;left:0;text-align:left;margin-left:278.2pt;margin-top:225pt;width:141.5pt;height:24.2pt;z-index:251606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" filled="f" stroked="f">
                  <v:textbox style="mso-fit-shape-to-text:t">
                    <w:txbxContent>
                      <w:p w14:paraId="62BB87BC" w14:textId="77777777" w:rsidR="00A61F81" w:rsidRDefault="00A61F81" w:rsidP="00A61F81">
                        <w:pPr>
                          <w:rPr>
                            <w:rFonts w:ascii="Arial" w:eastAsia="Arial" w:hAnsi="Arial" w:cs="Arial"/>
                            <w:color w:val="00000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  <w:szCs w:val="28"/>
                          </w:rPr>
                          <w:t>Atividade Erro Login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E34E87">
          <w:rPr>
            <w:noProof/>
          </w:rPr>
          <mc:AlternateContent>
            <mc:Choice Requires="wps">
              <w:drawing>
                <wp:anchor distT="0" distB="0" distL="114300" distR="114300" simplePos="0" relativeHeight="251610112" behindDoc="0" locked="0" layoutInCell="1" allowOverlap="1" wp14:anchorId="42C80AE9" wp14:editId="517625C1">
                  <wp:simplePos x="0" y="0"/>
                  <wp:positionH relativeFrom="column">
                    <wp:posOffset>818515</wp:posOffset>
                  </wp:positionH>
                  <wp:positionV relativeFrom="paragraph">
                    <wp:posOffset>4601210</wp:posOffset>
                  </wp:positionV>
                  <wp:extent cx="4782820" cy="635"/>
                  <wp:effectExtent l="0" t="0" r="0" b="0"/>
                  <wp:wrapNone/>
                  <wp:docPr id="1461662345" name="Caixa de texto 146166234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782820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5CEFA" w14:textId="1A36E824" w:rsidR="00E34E87" w:rsidRPr="0083751C" w:rsidRDefault="00E34E87" w:rsidP="00E34E87">
                              <w:pPr>
                                <w:pStyle w:val="Caption"/>
                                <w:jc w:val="center"/>
                              </w:pPr>
                              <w:bookmarkStart w:id="56" w:name="_Toc152166155"/>
                              <w:r>
                                <w:t xml:space="preserve">Figura </w:t>
                              </w:r>
                              <w:r w:rsidR="00000000">
                                <w:fldChar w:fldCharType="begin"/>
                              </w:r>
                              <w:r w:rsidR="00000000">
                                <w:instrText xml:space="preserve"> SEQ Figura \* ARABIC </w:instrText>
                              </w:r>
                              <w:r w:rsidR="00000000">
                                <w:fldChar w:fldCharType="separate"/>
                              </w:r>
                              <w:r w:rsidR="00AD2AB6">
                                <w:rPr>
                                  <w:noProof/>
                                </w:rPr>
                                <w:t>21</w:t>
                              </w:r>
                              <w:r w:rsidR="0000000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Wireframe principal</w:t>
                              </w:r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42C80AE9" id="Caixa de texto 1461662345" o:spid="_x0000_s1033" type="#_x0000_t202" style="position:absolute;left:0;text-align:left;margin-left:64.45pt;margin-top:362.3pt;width:376.6pt;height:.0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" stroked="f">
                  <v:textbox style="mso-fit-shape-to-text:t" inset="0,0,0,0">
                    <w:txbxContent>
                      <w:p w14:paraId="1D45CEFA" w14:textId="1A36E824" w:rsidR="00E34E87" w:rsidRPr="0083751C" w:rsidRDefault="00E34E87" w:rsidP="00E34E87">
                        <w:pPr>
                          <w:pStyle w:val="Caption"/>
                          <w:jc w:val="center"/>
                        </w:pPr>
                        <w:bookmarkStart w:id="57" w:name="_Toc152166155"/>
                        <w:r>
                          <w:t xml:space="preserve">Figura </w:t>
                        </w:r>
                        <w:r w:rsidR="00000000">
                          <w:fldChar w:fldCharType="begin"/>
                        </w:r>
                        <w:r w:rsidR="00000000">
                          <w:instrText xml:space="preserve"> SEQ Figura \* ARABIC </w:instrText>
                        </w:r>
                        <w:r w:rsidR="00000000">
                          <w:fldChar w:fldCharType="separate"/>
                        </w:r>
                        <w:r w:rsidR="00AD2AB6">
                          <w:rPr>
                            <w:noProof/>
                          </w:rPr>
                          <w:t>21</w:t>
                        </w:r>
                        <w:r w:rsidR="00000000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Wireframe principal</w:t>
                        </w:r>
                        <w:bookmarkEnd w:id="57"/>
                      </w:p>
                    </w:txbxContent>
                  </v:textbox>
                </v:shape>
              </w:pict>
            </mc:Fallback>
          </mc:AlternateContent>
        </w:r>
      </w:ins>
    </w:p>
    <w:p w14:paraId="1515A725" w14:textId="77777777" w:rsidR="00D84DC2" w:rsidRPr="00D84DC2" w:rsidRDefault="00D84DC2" w:rsidP="00D84DC2"/>
    <w:p w14:paraId="48C8941F" w14:textId="77777777" w:rsidR="00D84DC2" w:rsidRPr="00D84DC2" w:rsidRDefault="00D84DC2" w:rsidP="00D84DC2"/>
    <w:p w14:paraId="4BD02828" w14:textId="138C2077" w:rsidR="00245737" w:rsidRDefault="00A80F1E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20798121" wp14:editId="10CABD1F">
                <wp:simplePos x="0" y="0"/>
                <wp:positionH relativeFrom="column">
                  <wp:posOffset>4475783</wp:posOffset>
                </wp:positionH>
                <wp:positionV relativeFrom="paragraph">
                  <wp:posOffset>265430</wp:posOffset>
                </wp:positionV>
                <wp:extent cx="1638590" cy="307777"/>
                <wp:effectExtent l="0" t="0" r="0" b="0"/>
                <wp:wrapNone/>
                <wp:docPr id="762837193" name="Caixa de texto 7628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590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186C33F" w14:textId="77777777" w:rsidR="00A80F1E" w:rsidRDefault="00A80F1E" w:rsidP="00A80F1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Registar</w:t>
                            </w:r>
                            <w:proofErr w:type="gramEnd"/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98121" id="Caixa de texto 762837193" o:spid="_x0000_s1034" type="#_x0000_t202" style="position:absolute;margin-left:352.4pt;margin-top:20.9pt;width:129pt;height:24.25pt;z-index:251601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" filled="f" stroked="f">
                <v:textbox style="mso-fit-shape-to-text:t">
                  <w:txbxContent>
                    <w:p w14:paraId="1186C33F" w14:textId="77777777" w:rsidR="00A80F1E" w:rsidRDefault="00A80F1E" w:rsidP="00A80F1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Registar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51935A93" wp14:editId="3CB75372">
                <wp:simplePos x="0" y="0"/>
                <wp:positionH relativeFrom="column">
                  <wp:posOffset>-222636</wp:posOffset>
                </wp:positionH>
                <wp:positionV relativeFrom="paragraph">
                  <wp:posOffset>278295</wp:posOffset>
                </wp:positionV>
                <wp:extent cx="1409360" cy="307777"/>
                <wp:effectExtent l="0" t="0" r="0" b="0"/>
                <wp:wrapNone/>
                <wp:docPr id="2" name="Caixa de texto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61FA907D-DC72-8F9E-8E6D-F9A0726F4E7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360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F61B6C" w14:textId="77777777" w:rsidR="00A80F1E" w:rsidRDefault="00A80F1E" w:rsidP="00A80F1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35A93" id="Caixa de texto 2" o:spid="_x0000_s1035" type="#_x0000_t202" style="position:absolute;margin-left:-17.55pt;margin-top:21.9pt;width:110.95pt;height:24.25pt;z-index:251597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" filled="f" stroked="f">
                <v:textbox style="mso-fit-shape-to-text:t">
                  <w:txbxContent>
                    <w:p w14:paraId="19F61B6C" w14:textId="77777777" w:rsidR="00A80F1E" w:rsidRDefault="00A80F1E" w:rsidP="00A80F1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Login</w:t>
                      </w:r>
                    </w:p>
                  </w:txbxContent>
                </v:textbox>
              </v:shape>
            </w:pict>
          </mc:Fallback>
        </mc:AlternateContent>
      </w:r>
      <w:r w:rsidR="00D45F2E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D011269" wp14:editId="2A2B7865">
                <wp:simplePos x="0" y="0"/>
                <wp:positionH relativeFrom="column">
                  <wp:posOffset>1201420</wp:posOffset>
                </wp:positionH>
                <wp:positionV relativeFrom="paragraph">
                  <wp:posOffset>4229100</wp:posOffset>
                </wp:positionV>
                <wp:extent cx="4455795" cy="635"/>
                <wp:effectExtent l="0" t="0" r="0" b="0"/>
                <wp:wrapNone/>
                <wp:docPr id="436154228" name="Caixa de texto 436154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FB507" w14:textId="2AE411B2" w:rsidR="00D45F2E" w:rsidRPr="002D5F1A" w:rsidRDefault="00D45F2E" w:rsidP="00D45F2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8" w:name="_Toc152166156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22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registar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11269" id="Caixa de texto 436154228" o:spid="_x0000_s1036" type="#_x0000_t202" style="position:absolute;margin-left:94.6pt;margin-top:333pt;width:350.85pt;height:.0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RGBGgIAAEAEAAAOAAAAZHJzL2Uyb0RvYy54bWysU8Fu2zAMvQ/YPwi6L066pt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X1/P5h09zziTFbt7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" stroked="f">
                <v:textbox style="mso-fit-shape-to-text:t" inset="0,0,0,0">
                  <w:txbxContent>
                    <w:p w14:paraId="3F8FB507" w14:textId="2AE411B2" w:rsidR="00D45F2E" w:rsidRPr="002D5F1A" w:rsidRDefault="00D45F2E" w:rsidP="00D45F2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59" w:name="_Toc152166156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22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registar</w:t>
                      </w:r>
                      <w:bookmarkEnd w:id="59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3728" behindDoc="0" locked="0" layoutInCell="1" allowOverlap="1" wp14:anchorId="7AF03D2F" wp14:editId="6473E7FE">
            <wp:simplePos x="0" y="0"/>
            <wp:positionH relativeFrom="column">
              <wp:posOffset>1201972</wp:posOffset>
            </wp:positionH>
            <wp:positionV relativeFrom="paragraph">
              <wp:posOffset>162505</wp:posOffset>
            </wp:positionV>
            <wp:extent cx="4455841" cy="4010257"/>
            <wp:effectExtent l="0" t="0" r="0" b="0"/>
            <wp:wrapNone/>
            <wp:docPr id="3074" name="Imagem 3074" descr="Uma imagem com texto, captura de ecrã, software, design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8BF0019-9732-79FE-7584-E030CFF570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Uma imagem com texto, captura de ecrã, software, design&#10;&#10;Descrição gerada automaticamente">
                      <a:extLst>
                        <a:ext uri="{FF2B5EF4-FFF2-40B4-BE49-F238E27FC236}">
                          <a16:creationId xmlns:a16="http://schemas.microsoft.com/office/drawing/2014/main" id="{38BF0019-9732-79FE-7584-E030CFF5702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841" cy="401025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</w:t>
      </w:r>
      <w:r w:rsidR="00245737">
        <w:br w:type="page"/>
      </w:r>
    </w:p>
    <w:p w14:paraId="6715190A" w14:textId="35840B58" w:rsidR="00D45F2E" w:rsidRDefault="00D45F2E">
      <w:pPr>
        <w:spacing w:after="16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4F16246" wp14:editId="7ABDECE1">
                <wp:simplePos x="0" y="0"/>
                <wp:positionH relativeFrom="column">
                  <wp:posOffset>786765</wp:posOffset>
                </wp:positionH>
                <wp:positionV relativeFrom="paragraph">
                  <wp:posOffset>4562475</wp:posOffset>
                </wp:positionV>
                <wp:extent cx="4782820" cy="635"/>
                <wp:effectExtent l="0" t="0" r="0" b="0"/>
                <wp:wrapNone/>
                <wp:docPr id="256706010" name="Caixa de texto 256706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36D0AF" w14:textId="7D9C2D85" w:rsidR="00D45F2E" w:rsidRPr="002F56C6" w:rsidRDefault="00D45F2E" w:rsidP="00D45F2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0" w:name="_Toc152166157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23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login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16246" id="Caixa de texto 256706010" o:spid="_x0000_s1037" type="#_x0000_t202" style="position:absolute;margin-left:61.95pt;margin-top:359.25pt;width:376.6pt;height:.0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" stroked="f">
                <v:textbox style="mso-fit-shape-to-text:t" inset="0,0,0,0">
                  <w:txbxContent>
                    <w:p w14:paraId="2236D0AF" w14:textId="7D9C2D85" w:rsidR="00D45F2E" w:rsidRPr="002F56C6" w:rsidRDefault="00D45F2E" w:rsidP="00D45F2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1" w:name="_Toc152166157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23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login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40AFD630" wp14:editId="33B5E737">
            <wp:simplePos x="0" y="0"/>
            <wp:positionH relativeFrom="column">
              <wp:posOffset>786765</wp:posOffset>
            </wp:positionH>
            <wp:positionV relativeFrom="paragraph">
              <wp:posOffset>201295</wp:posOffset>
            </wp:positionV>
            <wp:extent cx="4782820" cy="4304030"/>
            <wp:effectExtent l="0" t="0" r="0" b="0"/>
            <wp:wrapNone/>
            <wp:docPr id="1026" name="Imagem 1026" descr="Uma imagem com texto, captura de ecrã, software, Página web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F5E8A32-081A-40A0-2F6E-221BE542CB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Uma imagem com texto, captura de ecrã, software, Página web&#10;&#10;Descrição gerada automaticamente">
                      <a:extLst>
                        <a:ext uri="{FF2B5EF4-FFF2-40B4-BE49-F238E27FC236}">
                          <a16:creationId xmlns:a16="http://schemas.microsoft.com/office/drawing/2014/main" id="{EF5E8A32-081A-40A0-2F6E-221BE542CB4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430403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31F7247B" wp14:editId="4EC26B58">
                <wp:simplePos x="0" y="0"/>
                <wp:positionH relativeFrom="column">
                  <wp:posOffset>1222375</wp:posOffset>
                </wp:positionH>
                <wp:positionV relativeFrom="paragraph">
                  <wp:posOffset>29210</wp:posOffset>
                </wp:positionV>
                <wp:extent cx="1409065" cy="307340"/>
                <wp:effectExtent l="0" t="0" r="0" b="0"/>
                <wp:wrapNone/>
                <wp:docPr id="4" name="Caixa de texto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9AA539-F7D2-89EC-D799-9CC8E19B82F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06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10E48B9" w14:textId="77777777" w:rsidR="00D45F2E" w:rsidRDefault="00D45F2E" w:rsidP="00D45F2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F7247B" id="Caixa de texto 4" o:spid="_x0000_s1038" type="#_x0000_t202" style="position:absolute;margin-left:96.25pt;margin-top:2.3pt;width:110.95pt;height:24.2pt;z-index:251614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" filled="f" stroked="f">
                <v:textbox style="mso-fit-shape-to-text:t">
                  <w:txbxContent>
                    <w:p w14:paraId="310E48B9" w14:textId="77777777" w:rsidR="00D45F2E" w:rsidRDefault="00D45F2E" w:rsidP="00D45F2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53AE476" wp14:editId="17E5322B">
                <wp:simplePos x="0" y="0"/>
                <wp:positionH relativeFrom="column">
                  <wp:posOffset>3605530</wp:posOffset>
                </wp:positionH>
                <wp:positionV relativeFrom="paragraph">
                  <wp:posOffset>-635</wp:posOffset>
                </wp:positionV>
                <wp:extent cx="2266950" cy="307340"/>
                <wp:effectExtent l="0" t="0" r="0" b="0"/>
                <wp:wrapNone/>
                <wp:docPr id="5" name="Caixa de texto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824129B3-15FC-333B-E032-5C212548CF2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C089EBA" w14:textId="77777777" w:rsidR="00D45F2E" w:rsidRDefault="00D45F2E" w:rsidP="00D45F2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AE476" id="Caixa de texto 5" o:spid="_x0000_s1039" type="#_x0000_t202" style="position:absolute;margin-left:283.9pt;margin-top:-.05pt;width:178.5pt;height:24.2pt;z-index:251618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" filled="f" stroked="f">
                <v:textbox style="mso-fit-shape-to-text:t">
                  <w:txbxContent>
                    <w:p w14:paraId="0C089EBA" w14:textId="77777777" w:rsidR="00D45F2E" w:rsidRDefault="00D45F2E" w:rsidP="00D45F2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96E9D92" wp14:editId="0ADE941F">
                <wp:simplePos x="0" y="0"/>
                <wp:positionH relativeFrom="column">
                  <wp:posOffset>3501390</wp:posOffset>
                </wp:positionH>
                <wp:positionV relativeFrom="paragraph">
                  <wp:posOffset>2818130</wp:posOffset>
                </wp:positionV>
                <wp:extent cx="1797050" cy="307340"/>
                <wp:effectExtent l="0" t="0" r="0" b="0"/>
                <wp:wrapNone/>
                <wp:docPr id="1469547167" name="Caixa de texto 146954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BDFDEB" w14:textId="77777777" w:rsidR="00D45F2E" w:rsidRDefault="00D45F2E" w:rsidP="00D45F2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Erro 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E9D92" id="Caixa de texto 1469547167" o:spid="_x0000_s1040" type="#_x0000_t202" style="position:absolute;margin-left:275.7pt;margin-top:221.9pt;width:141.5pt;height:24.2pt;z-index:251622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" filled="f" stroked="f">
                <v:textbox style="mso-fit-shape-to-text:t">
                  <w:txbxContent>
                    <w:p w14:paraId="41BDFDEB" w14:textId="77777777" w:rsidR="00D45F2E" w:rsidRDefault="00D45F2E" w:rsidP="00D45F2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Erro 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2529DFF5" w14:textId="3B8BAAC9" w:rsidR="00245737" w:rsidRDefault="00245737" w:rsidP="00D84DC2"/>
    <w:p w14:paraId="28585D3E" w14:textId="6F16C0F6" w:rsidR="00D84DC2" w:rsidRPr="00D84DC2" w:rsidRDefault="00ED041A" w:rsidP="005068DE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7D682AE" wp14:editId="0B878B0C">
                <wp:simplePos x="0" y="0"/>
                <wp:positionH relativeFrom="column">
                  <wp:posOffset>157480</wp:posOffset>
                </wp:positionH>
                <wp:positionV relativeFrom="paragraph">
                  <wp:posOffset>8111490</wp:posOffset>
                </wp:positionV>
                <wp:extent cx="6120130" cy="635"/>
                <wp:effectExtent l="0" t="0" r="0" b="0"/>
                <wp:wrapNone/>
                <wp:docPr id="1060820991" name="Caixa de texto 106082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B8B7E0" w14:textId="44CC30F8" w:rsidR="00ED041A" w:rsidRPr="000518E2" w:rsidRDefault="00ED041A" w:rsidP="00ED041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2" w:name="_Toc152166158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24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login(admin)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682AE" id="Caixa de texto 1060820991" o:spid="_x0000_s1041" type="#_x0000_t202" style="position:absolute;margin-left:12.4pt;margin-top:638.7pt;width:481.9pt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" stroked="f">
                <v:textbox style="mso-fit-shape-to-text:t" inset="0,0,0,0">
                  <w:txbxContent>
                    <w:p w14:paraId="51B8B7E0" w14:textId="44CC30F8" w:rsidR="00ED041A" w:rsidRPr="000518E2" w:rsidRDefault="00ED041A" w:rsidP="00ED041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3" w:name="_Toc152166158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24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login(admin)</w:t>
                      </w:r>
                      <w:bookmarkEnd w:id="6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2880" behindDoc="0" locked="0" layoutInCell="1" allowOverlap="1" wp14:anchorId="07909A02" wp14:editId="08DDFE57">
            <wp:simplePos x="0" y="0"/>
            <wp:positionH relativeFrom="column">
              <wp:posOffset>157535</wp:posOffset>
            </wp:positionH>
            <wp:positionV relativeFrom="paragraph">
              <wp:posOffset>4612530</wp:posOffset>
            </wp:positionV>
            <wp:extent cx="6120130" cy="3442335"/>
            <wp:effectExtent l="0" t="0" r="0" b="0"/>
            <wp:wrapNone/>
            <wp:docPr id="7" name="Imagem 7" descr="Uma imagem com texto, captura de ecrã, software, Sistema oper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4581AAB-5F8F-67AA-88E8-0DD8406521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software, Sistema operativo&#10;&#10;Descrição gerada automaticamente">
                      <a:extLst>
                        <a:ext uri="{FF2B5EF4-FFF2-40B4-BE49-F238E27FC236}">
                          <a16:creationId xmlns:a16="http://schemas.microsoft.com/office/drawing/2014/main" id="{04581AAB-5F8F-67AA-88E8-0DD8406521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00FA7E3" wp14:editId="26F1619B">
                <wp:simplePos x="0" y="0"/>
                <wp:positionH relativeFrom="column">
                  <wp:posOffset>3413760</wp:posOffset>
                </wp:positionH>
                <wp:positionV relativeFrom="paragraph">
                  <wp:posOffset>4326255</wp:posOffset>
                </wp:positionV>
                <wp:extent cx="2622550" cy="307340"/>
                <wp:effectExtent l="0" t="0" r="0" b="0"/>
                <wp:wrapNone/>
                <wp:docPr id="2060125539" name="Caixa de texto 206012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D323636" w14:textId="77777777" w:rsidR="00ED041A" w:rsidRDefault="00ED041A" w:rsidP="00ED041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Gestão Funcionários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FA7E3" id="Caixa de texto 2060125539" o:spid="_x0000_s1042" type="#_x0000_t202" style="position:absolute;margin-left:268.8pt;margin-top:340.65pt;width:206.5pt;height:24.2pt;z-index:251638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" filled="f" stroked="f">
                <v:textbox style="mso-fit-shape-to-text:t">
                  <w:txbxContent>
                    <w:p w14:paraId="1D323636" w14:textId="77777777" w:rsidR="00ED041A" w:rsidRDefault="00ED041A" w:rsidP="00ED041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Gestão Funcionários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1BF7BBB" wp14:editId="13FAB1C2">
                <wp:simplePos x="0" y="0"/>
                <wp:positionH relativeFrom="column">
                  <wp:posOffset>150992</wp:posOffset>
                </wp:positionH>
                <wp:positionV relativeFrom="paragraph">
                  <wp:posOffset>4300413</wp:posOffset>
                </wp:positionV>
                <wp:extent cx="1409360" cy="307777"/>
                <wp:effectExtent l="0" t="0" r="0" b="0"/>
                <wp:wrapNone/>
                <wp:docPr id="1079520321" name="Caixa de texto 107952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360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DF2F9B" w14:textId="77777777" w:rsidR="00ED041A" w:rsidRDefault="00ED041A" w:rsidP="00ED041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F7BBB" id="Caixa de texto 1079520321" o:spid="_x0000_s1043" type="#_x0000_t202" style="position:absolute;margin-left:11.9pt;margin-top:338.6pt;width:110.95pt;height:24.25pt;z-index:251634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" filled="f" stroked="f">
                <v:textbox style="mso-fit-shape-to-text:t">
                  <w:txbxContent>
                    <w:p w14:paraId="50DF2F9B" w14:textId="77777777" w:rsidR="00ED041A" w:rsidRDefault="00ED041A" w:rsidP="00ED041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Login</w:t>
                      </w:r>
                    </w:p>
                  </w:txbxContent>
                </v:textbox>
              </v:shape>
            </w:pict>
          </mc:Fallback>
        </mc:AlternateContent>
      </w:r>
      <w:r w:rsidR="00245737">
        <w:br w:type="page"/>
      </w:r>
    </w:p>
    <w:p w14:paraId="63BCC56D" w14:textId="74D2AE0B" w:rsidR="005068DE" w:rsidRDefault="00226994">
      <w:pPr>
        <w:spacing w:after="16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822210" wp14:editId="6486E7D1">
                <wp:simplePos x="0" y="0"/>
                <wp:positionH relativeFrom="column">
                  <wp:posOffset>229677</wp:posOffset>
                </wp:positionH>
                <wp:positionV relativeFrom="paragraph">
                  <wp:posOffset>3079722</wp:posOffset>
                </wp:positionV>
                <wp:extent cx="6120130" cy="635"/>
                <wp:effectExtent l="0" t="0" r="0" b="0"/>
                <wp:wrapNone/>
                <wp:docPr id="1653278375" name="Caixa de texto 165327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A526A8" w14:textId="5F7A1212" w:rsidR="00226994" w:rsidRPr="000218C6" w:rsidRDefault="00226994" w:rsidP="0022699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4" w:name="_Toc152166159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25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gerir funcionário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22210" id="Caixa de texto 1653278375" o:spid="_x0000_s1044" type="#_x0000_t202" style="position:absolute;margin-left:18.1pt;margin-top:242.5pt;width:481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" stroked="f">
                <v:textbox style="mso-fit-shape-to-text:t" inset="0,0,0,0">
                  <w:txbxContent>
                    <w:p w14:paraId="5FA526A8" w14:textId="5F7A1212" w:rsidR="00226994" w:rsidRPr="000218C6" w:rsidRDefault="00226994" w:rsidP="0022699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5" w:name="_Toc152166159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25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gerir funcionário</w:t>
                      </w:r>
                      <w:bookmarkEnd w:id="65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12A39A" wp14:editId="6100A689">
                <wp:simplePos x="0" y="0"/>
                <wp:positionH relativeFrom="margin">
                  <wp:align>left</wp:align>
                </wp:positionH>
                <wp:positionV relativeFrom="paragraph">
                  <wp:posOffset>6817719</wp:posOffset>
                </wp:positionV>
                <wp:extent cx="5836920" cy="635"/>
                <wp:effectExtent l="0" t="0" r="0" b="0"/>
                <wp:wrapNone/>
                <wp:docPr id="1215774936" name="Caixa de texto 12157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6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92F614" w14:textId="6A010895" w:rsidR="00226994" w:rsidRPr="006D51B7" w:rsidRDefault="00226994" w:rsidP="0022699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6" w:name="_Toc152166160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26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0B3FAD">
                              <w:t xml:space="preserve">Wireframe </w:t>
                            </w:r>
                            <w:r>
                              <w:t>criar</w:t>
                            </w:r>
                            <w:r w:rsidRPr="000B3FAD">
                              <w:t xml:space="preserve"> funcionários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2A39A" id="Caixa de texto 1215774936" o:spid="_x0000_s1045" type="#_x0000_t202" style="position:absolute;margin-left:0;margin-top:536.85pt;width:459.6pt;height:.05pt;z-index:2516879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" stroked="f">
                <v:textbox style="mso-fit-shape-to-text:t" inset="0,0,0,0">
                  <w:txbxContent>
                    <w:p w14:paraId="2A92F614" w14:textId="6A010895" w:rsidR="00226994" w:rsidRPr="006D51B7" w:rsidRDefault="00226994" w:rsidP="0022699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7" w:name="_Toc152166160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26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0B3FAD">
                        <w:t xml:space="preserve">Wireframe </w:t>
                      </w:r>
                      <w:r>
                        <w:t>criar</w:t>
                      </w:r>
                      <w:r w:rsidRPr="000B3FAD">
                        <w:t xml:space="preserve"> funcionários</w:t>
                      </w:r>
                      <w:bookmarkEnd w:id="67"/>
                    </w:p>
                  </w:txbxContent>
                </v:textbox>
                <w10:wrap anchorx="margin"/>
              </v:shape>
            </w:pict>
          </mc:Fallback>
        </mc:AlternateContent>
      </w:r>
      <w:r w:rsidR="008445E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25EA27" wp14:editId="652C1C92">
                <wp:simplePos x="0" y="0"/>
                <wp:positionH relativeFrom="column">
                  <wp:posOffset>5200153</wp:posOffset>
                </wp:positionH>
                <wp:positionV relativeFrom="paragraph">
                  <wp:posOffset>3879601</wp:posOffset>
                </wp:positionV>
                <wp:extent cx="1797050" cy="522605"/>
                <wp:effectExtent l="0" t="0" r="0" b="0"/>
                <wp:wrapNone/>
                <wp:docPr id="1249856568" name="Caixa de texto 1249856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FF9C3F9" w14:textId="68491A29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Criar</w:t>
                            </w:r>
                            <w:proofErr w:type="gramEnd"/>
                          </w:p>
                          <w:p w14:paraId="04BEF26D" w14:textId="5E273E1D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Funcionário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5EA27" id="Caixa de texto 1249856568" o:spid="_x0000_s1046" type="#_x0000_t202" style="position:absolute;margin-left:409.45pt;margin-top:305.5pt;width:141.5pt;height:41.15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" filled="f" stroked="f">
                <v:textbox style="mso-fit-shape-to-text:t">
                  <w:txbxContent>
                    <w:p w14:paraId="1FF9C3F9" w14:textId="68491A29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Criar</w:t>
                      </w:r>
                      <w:proofErr w:type="gramEnd"/>
                    </w:p>
                    <w:p w14:paraId="04BEF26D" w14:textId="5E273E1D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Funcionário</w:t>
                      </w:r>
                    </w:p>
                  </w:txbxContent>
                </v:textbox>
              </v:shape>
            </w:pict>
          </mc:Fallback>
        </mc:AlternateContent>
      </w:r>
      <w:r w:rsidR="008445ED">
        <w:rPr>
          <w:noProof/>
        </w:rPr>
        <w:drawing>
          <wp:anchor distT="0" distB="0" distL="114300" distR="114300" simplePos="0" relativeHeight="251671552" behindDoc="0" locked="0" layoutInCell="1" allowOverlap="1" wp14:anchorId="178B5178" wp14:editId="333BF450">
            <wp:simplePos x="0" y="0"/>
            <wp:positionH relativeFrom="column">
              <wp:posOffset>818653</wp:posOffset>
            </wp:positionH>
            <wp:positionV relativeFrom="paragraph">
              <wp:posOffset>3831259</wp:posOffset>
            </wp:positionV>
            <wp:extent cx="6120130" cy="3660775"/>
            <wp:effectExtent l="0" t="0" r="0" b="0"/>
            <wp:wrapNone/>
            <wp:docPr id="1659136979" name="Imagem 1659136979" descr="Uma imagem com texto, captura de ecrã, diagrama, software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AFF5688-C49B-F0D4-B720-738494A35F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diagrama, software&#10;&#10;Descrição gerada automaticamente">
                      <a:extLst>
                        <a:ext uri="{FF2B5EF4-FFF2-40B4-BE49-F238E27FC236}">
                          <a16:creationId xmlns:a16="http://schemas.microsoft.com/office/drawing/2014/main" id="{9AFF5688-C49B-F0D4-B720-738494A35F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45E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8F2E0F" wp14:editId="283B5568">
                <wp:simplePos x="0" y="0"/>
                <wp:positionH relativeFrom="column">
                  <wp:posOffset>-691156</wp:posOffset>
                </wp:positionH>
                <wp:positionV relativeFrom="paragraph">
                  <wp:posOffset>3842303</wp:posOffset>
                </wp:positionV>
                <wp:extent cx="1797050" cy="522605"/>
                <wp:effectExtent l="0" t="0" r="0" b="0"/>
                <wp:wrapNone/>
                <wp:docPr id="1762315644" name="Caixa de texto 1762315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77ECD4" w14:textId="77777777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Gestão </w:t>
                            </w:r>
                          </w:p>
                          <w:p w14:paraId="400A10D1" w14:textId="0F8D4AB6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de</w:t>
                            </w:r>
                          </w:p>
                          <w:p w14:paraId="5D33E6EF" w14:textId="77777777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funcionários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F2E0F" id="Caixa de texto 1762315644" o:spid="_x0000_s1047" type="#_x0000_t202" style="position:absolute;margin-left:-54.4pt;margin-top:302.55pt;width:141.5pt;height:41.1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" filled="f" stroked="f">
                <v:textbox style="mso-fit-shape-to-text:t">
                  <w:txbxContent>
                    <w:p w14:paraId="3A77ECD4" w14:textId="77777777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Gestão </w:t>
                      </w:r>
                    </w:p>
                    <w:p w14:paraId="400A10D1" w14:textId="0F8D4AB6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de</w:t>
                      </w:r>
                    </w:p>
                    <w:p w14:paraId="5D33E6EF" w14:textId="77777777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funcionários</w:t>
                      </w:r>
                    </w:p>
                  </w:txbxContent>
                </v:textbox>
              </v:shape>
            </w:pict>
          </mc:Fallback>
        </mc:AlternateContent>
      </w:r>
      <w:r w:rsidR="00975CC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8D39C5" wp14:editId="0F170EBB">
                <wp:simplePos x="0" y="0"/>
                <wp:positionH relativeFrom="margin">
                  <wp:align>right</wp:align>
                </wp:positionH>
                <wp:positionV relativeFrom="paragraph">
                  <wp:posOffset>2041249</wp:posOffset>
                </wp:positionV>
                <wp:extent cx="2234565" cy="307340"/>
                <wp:effectExtent l="0" t="0" r="0" b="0"/>
                <wp:wrapNone/>
                <wp:docPr id="8" name="Caixa de texto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72E8EA5D-74B7-777B-F7D9-C929D709012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456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98988B0" w14:textId="77777777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Ver Funcionário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D39C5" id="Caixa de texto 8" o:spid="_x0000_s1048" type="#_x0000_t202" style="position:absolute;margin-left:124.75pt;margin-top:160.75pt;width:175.95pt;height:24.2pt;z-index:25166336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" filled="f" stroked="f">
                <v:textbox style="mso-fit-shape-to-text:t">
                  <w:txbxContent>
                    <w:p w14:paraId="398988B0" w14:textId="77777777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Ver Funcionário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5CCD">
        <w:rPr>
          <w:noProof/>
        </w:rPr>
        <w:drawing>
          <wp:anchor distT="0" distB="0" distL="114300" distR="114300" simplePos="0" relativeHeight="251659264" behindDoc="0" locked="0" layoutInCell="1" allowOverlap="1" wp14:anchorId="12C223C5" wp14:editId="7E86CECB">
            <wp:simplePos x="0" y="0"/>
            <wp:positionH relativeFrom="page">
              <wp:posOffset>1530654</wp:posOffset>
            </wp:positionH>
            <wp:positionV relativeFrom="paragraph">
              <wp:posOffset>-148258</wp:posOffset>
            </wp:positionV>
            <wp:extent cx="5837398" cy="3283309"/>
            <wp:effectExtent l="0" t="0" r="0" b="0"/>
            <wp:wrapNone/>
            <wp:docPr id="1451072677" name="Imagem 1451072677" descr="Uma imagem com texto, captura de ecrã, diagrama, software">
              <a:extLst xmlns:a="http://schemas.openxmlformats.org/drawingml/2006/main">
                <a:ext uri="{FF2B5EF4-FFF2-40B4-BE49-F238E27FC236}">
                  <a16:creationId xmlns:a16="http://schemas.microsoft.com/office/drawing/2014/main" id="{B54B28B3-3B99-3023-D54D-0BA504DD4D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Uma imagem com texto, captura de ecrã, diagrama, software">
                      <a:extLst>
                        <a:ext uri="{FF2B5EF4-FFF2-40B4-BE49-F238E27FC236}">
                          <a16:creationId xmlns:a16="http://schemas.microsoft.com/office/drawing/2014/main" id="{B54B28B3-3B99-3023-D54D-0BA504DD4D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7398" cy="3283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CCD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A39F3E4" wp14:editId="76E44628">
                <wp:simplePos x="0" y="0"/>
                <wp:positionH relativeFrom="column">
                  <wp:posOffset>-690908</wp:posOffset>
                </wp:positionH>
                <wp:positionV relativeFrom="paragraph">
                  <wp:posOffset>-62644</wp:posOffset>
                </wp:positionV>
                <wp:extent cx="1797050" cy="522605"/>
                <wp:effectExtent l="0" t="0" r="0" b="0"/>
                <wp:wrapNone/>
                <wp:docPr id="1044655195" name="Caixa de texto 1044655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A45210" w14:textId="77777777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Gestão </w:t>
                            </w:r>
                          </w:p>
                          <w:p w14:paraId="267908AA" w14:textId="2B82CAA1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de</w:t>
                            </w:r>
                          </w:p>
                          <w:p w14:paraId="0C4E274B" w14:textId="77777777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funcionários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9F3E4" id="Caixa de texto 1044655195" o:spid="_x0000_s1049" type="#_x0000_t202" style="position:absolute;margin-left:-54.4pt;margin-top:-4.95pt;width:141.5pt;height:41.15pt;z-index:251651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" filled="f" stroked="f">
                <v:textbox style="mso-fit-shape-to-text:t">
                  <w:txbxContent>
                    <w:p w14:paraId="53A45210" w14:textId="77777777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Gestão </w:t>
                      </w:r>
                    </w:p>
                    <w:p w14:paraId="267908AA" w14:textId="2B82CAA1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de</w:t>
                      </w:r>
                    </w:p>
                    <w:p w14:paraId="0C4E274B" w14:textId="77777777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funcionários</w:t>
                      </w:r>
                    </w:p>
                  </w:txbxContent>
                </v:textbox>
              </v:shape>
            </w:pict>
          </mc:Fallback>
        </mc:AlternateContent>
      </w:r>
      <w:r w:rsidR="00975CCD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063CBB1" wp14:editId="191F9833">
                <wp:simplePos x="0" y="0"/>
                <wp:positionH relativeFrom="column">
                  <wp:posOffset>5322984</wp:posOffset>
                </wp:positionH>
                <wp:positionV relativeFrom="paragraph">
                  <wp:posOffset>-194503</wp:posOffset>
                </wp:positionV>
                <wp:extent cx="2513330" cy="307340"/>
                <wp:effectExtent l="0" t="0" r="0" b="0"/>
                <wp:wrapNone/>
                <wp:docPr id="935573236" name="Caixa de texto 935573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333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4F94FE" w14:textId="77777777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Editar</w:t>
                            </w:r>
                            <w:proofErr w:type="gramEnd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8DE34A1" w14:textId="392BD322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Funcionário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3CBB1" id="Caixa de texto 935573236" o:spid="_x0000_s1050" type="#_x0000_t202" style="position:absolute;margin-left:419.15pt;margin-top:-15.3pt;width:197.9pt;height:24.2pt;z-index:25165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" filled="f" stroked="f">
                <v:textbox style="mso-fit-shape-to-text:t">
                  <w:txbxContent>
                    <w:p w14:paraId="614F94FE" w14:textId="77777777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Editar</w:t>
                      </w:r>
                      <w:proofErr w:type="gramEnd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78DE34A1" w14:textId="392BD322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Funcionário</w:t>
                      </w:r>
                    </w:p>
                  </w:txbxContent>
                </v:textbox>
              </v:shape>
            </w:pict>
          </mc:Fallback>
        </mc:AlternateContent>
      </w:r>
      <w:r w:rsidR="005068DE">
        <w:br w:type="page"/>
      </w:r>
    </w:p>
    <w:p w14:paraId="0BF9F56F" w14:textId="1650D0C7" w:rsidR="00975CCD" w:rsidRDefault="00226994">
      <w:pPr>
        <w:spacing w:after="16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B30A8FE" wp14:editId="52AB6086">
                <wp:simplePos x="0" y="0"/>
                <wp:positionH relativeFrom="column">
                  <wp:posOffset>1748790</wp:posOffset>
                </wp:positionH>
                <wp:positionV relativeFrom="paragraph">
                  <wp:posOffset>3881755</wp:posOffset>
                </wp:positionV>
                <wp:extent cx="1936750" cy="635"/>
                <wp:effectExtent l="0" t="0" r="0" b="0"/>
                <wp:wrapNone/>
                <wp:docPr id="1897023645" name="Caixa de texto 189702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C427E" w14:textId="635C325D" w:rsidR="00226994" w:rsidRPr="00643870" w:rsidRDefault="00226994" w:rsidP="0022699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8" w:name="_Toc152166161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27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receitas médicas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0A8FE" id="Caixa de texto 1897023645" o:spid="_x0000_s1051" type="#_x0000_t202" style="position:absolute;margin-left:137.7pt;margin-top:305.65pt;width:152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" stroked="f">
                <v:textbox style="mso-fit-shape-to-text:t" inset="0,0,0,0">
                  <w:txbxContent>
                    <w:p w14:paraId="09FC427E" w14:textId="635C325D" w:rsidR="00226994" w:rsidRPr="00643870" w:rsidRDefault="00226994" w:rsidP="0022699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9" w:name="_Toc152166161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27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receitas médicas</w:t>
                      </w:r>
                      <w:bookmarkEnd w:id="69"/>
                    </w:p>
                  </w:txbxContent>
                </v:textbox>
              </v:shape>
            </w:pict>
          </mc:Fallback>
        </mc:AlternateContent>
      </w:r>
      <w:r w:rsidR="001300A9">
        <w:rPr>
          <w:noProof/>
        </w:rPr>
        <w:drawing>
          <wp:anchor distT="0" distB="0" distL="114300" distR="114300" simplePos="0" relativeHeight="251683840" behindDoc="0" locked="0" layoutInCell="1" allowOverlap="1" wp14:anchorId="68ABB3A5" wp14:editId="7932B2F2">
            <wp:simplePos x="0" y="0"/>
            <wp:positionH relativeFrom="column">
              <wp:posOffset>1748790</wp:posOffset>
            </wp:positionH>
            <wp:positionV relativeFrom="paragraph">
              <wp:posOffset>-48895</wp:posOffset>
            </wp:positionV>
            <wp:extent cx="1936750" cy="3873500"/>
            <wp:effectExtent l="0" t="0" r="6350" b="0"/>
            <wp:wrapNone/>
            <wp:docPr id="1683930212" name="Imagem 1683930212" descr="Uma imagem com texto, captura de ecrã, diagrama, Retângul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68A4CEE-4E87-B3DC-A465-721E3A01A8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diagrama, Retângulo&#10;&#10;Descrição gerada automaticamente">
                      <a:extLst>
                        <a:ext uri="{FF2B5EF4-FFF2-40B4-BE49-F238E27FC236}">
                          <a16:creationId xmlns:a16="http://schemas.microsoft.com/office/drawing/2014/main" id="{F68A4CEE-4E87-B3DC-A465-721E3A01A8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00A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6F1DC6" wp14:editId="6215E1E3">
                <wp:simplePos x="0" y="0"/>
                <wp:positionH relativeFrom="column">
                  <wp:posOffset>3686037</wp:posOffset>
                </wp:positionH>
                <wp:positionV relativeFrom="paragraph">
                  <wp:posOffset>51490</wp:posOffset>
                </wp:positionV>
                <wp:extent cx="2385589" cy="307777"/>
                <wp:effectExtent l="0" t="0" r="0" b="0"/>
                <wp:wrapNone/>
                <wp:docPr id="1155616735" name="Caixa de texto 115561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589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12B6D1" w14:textId="77777777" w:rsidR="00CE74B8" w:rsidRDefault="00CE74B8" w:rsidP="00CE74B8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Receitas Médicas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1DC6" id="Caixa de texto 1155616735" o:spid="_x0000_s1052" type="#_x0000_t202" style="position:absolute;margin-left:290.25pt;margin-top:4.05pt;width:187.85pt;height:24.25pt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" filled="f" stroked="f">
                <v:textbox style="mso-fit-shape-to-text:t">
                  <w:txbxContent>
                    <w:p w14:paraId="2F12B6D1" w14:textId="77777777" w:rsidR="00CE74B8" w:rsidRDefault="00CE74B8" w:rsidP="00CE74B8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Receitas Médicas</w:t>
                      </w:r>
                    </w:p>
                  </w:txbxContent>
                </v:textbox>
              </v:shape>
            </w:pict>
          </mc:Fallback>
        </mc:AlternateContent>
      </w:r>
    </w:p>
    <w:p w14:paraId="6C7D5512" w14:textId="03A7B4B8" w:rsidR="005068DE" w:rsidRDefault="005068DE" w:rsidP="005068DE">
      <w:pPr>
        <w:spacing w:after="160"/>
        <w:jc w:val="left"/>
      </w:pPr>
    </w:p>
    <w:p w14:paraId="28B301D6" w14:textId="47DACA2D" w:rsidR="005068DE" w:rsidRDefault="00065964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E87C05" wp14:editId="14250829">
                <wp:simplePos x="0" y="0"/>
                <wp:positionH relativeFrom="column">
                  <wp:posOffset>897890</wp:posOffset>
                </wp:positionH>
                <wp:positionV relativeFrom="paragraph">
                  <wp:posOffset>7736840</wp:posOffset>
                </wp:positionV>
                <wp:extent cx="4592320" cy="635"/>
                <wp:effectExtent l="0" t="0" r="0" b="0"/>
                <wp:wrapNone/>
                <wp:docPr id="939262322" name="Caixa de texto 93926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2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58D" w14:textId="5B1A3B5D" w:rsidR="00065964" w:rsidRPr="009D6824" w:rsidRDefault="00065964" w:rsidP="00065964">
                            <w:pPr>
                              <w:pStyle w:val="Caption"/>
                              <w:jc w:val="center"/>
                            </w:pPr>
                            <w:bookmarkStart w:id="70" w:name="_Toc152166162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28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ecrã principal(slidebar)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87C05" id="Caixa de texto 939262322" o:spid="_x0000_s1053" type="#_x0000_t202" style="position:absolute;margin-left:70.7pt;margin-top:609.2pt;width:361.6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LjcGwIAAEA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" stroked="f">
                <v:textbox style="mso-fit-shape-to-text:t" inset="0,0,0,0">
                  <w:txbxContent>
                    <w:p w14:paraId="7207058D" w14:textId="5B1A3B5D" w:rsidR="00065964" w:rsidRPr="009D6824" w:rsidRDefault="00065964" w:rsidP="00065964">
                      <w:pPr>
                        <w:pStyle w:val="Caption"/>
                        <w:jc w:val="center"/>
                      </w:pPr>
                      <w:bookmarkStart w:id="71" w:name="_Toc152166162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28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ecrã principal(slidebar)</w:t>
                      </w:r>
                      <w:bookmarkEnd w:id="71"/>
                    </w:p>
                  </w:txbxContent>
                </v:textbox>
              </v:shape>
            </w:pict>
          </mc:Fallback>
        </mc:AlternateContent>
      </w:r>
      <w:r w:rsidRPr="00065964">
        <w:rPr>
          <w:noProof/>
        </w:rPr>
        <w:drawing>
          <wp:anchor distT="0" distB="0" distL="114300" distR="114300" simplePos="0" relativeHeight="251704320" behindDoc="0" locked="0" layoutInCell="1" allowOverlap="1" wp14:anchorId="6213416D" wp14:editId="65238DF1">
            <wp:simplePos x="0" y="0"/>
            <wp:positionH relativeFrom="column">
              <wp:posOffset>897890</wp:posOffset>
            </wp:positionH>
            <wp:positionV relativeFrom="paragraph">
              <wp:posOffset>3990340</wp:posOffset>
            </wp:positionV>
            <wp:extent cx="4592320" cy="3689350"/>
            <wp:effectExtent l="0" t="0" r="0" b="6350"/>
            <wp:wrapNone/>
            <wp:docPr id="2012803461" name="Imagem 2012803461" descr="Uma imagem com texto, captura de ecrã, Tipo de letr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F4C7710-682A-EEFA-CEAD-6A848CB6A9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Tipo de letra&#10;&#10;Descrição gerada automaticamente">
                      <a:extLst>
                        <a:ext uri="{FF2B5EF4-FFF2-40B4-BE49-F238E27FC236}">
                          <a16:creationId xmlns:a16="http://schemas.microsoft.com/office/drawing/2014/main" id="{7F4C7710-682A-EEFA-CEAD-6A848CB6A9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5964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E032EA1" wp14:editId="29FDDE9D">
                <wp:simplePos x="0" y="0"/>
                <wp:positionH relativeFrom="column">
                  <wp:posOffset>2729865</wp:posOffset>
                </wp:positionH>
                <wp:positionV relativeFrom="paragraph">
                  <wp:posOffset>3990450</wp:posOffset>
                </wp:positionV>
                <wp:extent cx="3061970" cy="307340"/>
                <wp:effectExtent l="0" t="0" r="0" b="0"/>
                <wp:wrapNone/>
                <wp:docPr id="1409784519" name="Caixa de texto 140978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197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16BAA3" w14:textId="77777777" w:rsidR="00065964" w:rsidRDefault="00065964" w:rsidP="00065964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 (slidebar)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32EA1" id="Caixa de texto 1409784519" o:spid="_x0000_s1054" type="#_x0000_t202" style="position:absolute;margin-left:214.95pt;margin-top:314.2pt;width:241.1pt;height:24.2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" filled="f" stroked="f">
                <v:textbox style="mso-fit-shape-to-text:t">
                  <w:txbxContent>
                    <w:p w14:paraId="3016BAA3" w14:textId="77777777" w:rsidR="00065964" w:rsidRDefault="00065964" w:rsidP="00065964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 (slidebar)</w:t>
                      </w:r>
                    </w:p>
                  </w:txbxContent>
                </v:textbox>
              </v:shape>
            </w:pict>
          </mc:Fallback>
        </mc:AlternateContent>
      </w:r>
      <w:r w:rsidR="005068DE">
        <w:br w:type="page"/>
      </w:r>
    </w:p>
    <w:p w14:paraId="4D82617E" w14:textId="74012309" w:rsidR="005068DE" w:rsidRDefault="009F5FC7" w:rsidP="005068DE">
      <w:pPr>
        <w:spacing w:after="16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AA0DC6" wp14:editId="5A1A7767">
                <wp:simplePos x="0" y="0"/>
                <wp:positionH relativeFrom="column">
                  <wp:posOffset>943610</wp:posOffset>
                </wp:positionH>
                <wp:positionV relativeFrom="paragraph">
                  <wp:posOffset>4354195</wp:posOffset>
                </wp:positionV>
                <wp:extent cx="4775200" cy="635"/>
                <wp:effectExtent l="0" t="0" r="0" b="0"/>
                <wp:wrapNone/>
                <wp:docPr id="1133253144" name="Caixa de texto 113325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C73D1" w14:textId="1323E228" w:rsidR="009F5FC7" w:rsidRPr="002B29C9" w:rsidRDefault="009F5FC7" w:rsidP="00DF02E7">
                            <w:pPr>
                              <w:pStyle w:val="Caption"/>
                              <w:jc w:val="center"/>
                            </w:pPr>
                            <w:bookmarkStart w:id="72" w:name="_Toc152166163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29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página principal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A0DC6" id="Caixa de texto 1133253144" o:spid="_x0000_s1055" type="#_x0000_t202" style="position:absolute;margin-left:74.3pt;margin-top:342.85pt;width:376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" stroked="f">
                <v:textbox style="mso-fit-shape-to-text:t" inset="0,0,0,0">
                  <w:txbxContent>
                    <w:p w14:paraId="1A0C73D1" w14:textId="1323E228" w:rsidR="009F5FC7" w:rsidRPr="002B29C9" w:rsidRDefault="009F5FC7" w:rsidP="00DF02E7">
                      <w:pPr>
                        <w:pStyle w:val="Caption"/>
                        <w:jc w:val="center"/>
                      </w:pPr>
                      <w:bookmarkStart w:id="73" w:name="_Toc152166163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29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página principal</w:t>
                      </w:r>
                      <w:bookmarkEnd w:id="73"/>
                    </w:p>
                  </w:txbxContent>
                </v:textbox>
              </v:shape>
            </w:pict>
          </mc:Fallback>
        </mc:AlternateContent>
      </w:r>
      <w:r w:rsidRPr="009F5FC7">
        <w:rPr>
          <w:noProof/>
        </w:rPr>
        <w:drawing>
          <wp:anchor distT="0" distB="0" distL="114300" distR="114300" simplePos="0" relativeHeight="251712512" behindDoc="0" locked="0" layoutInCell="1" allowOverlap="1" wp14:anchorId="543F5926" wp14:editId="37EA546F">
            <wp:simplePos x="0" y="0"/>
            <wp:positionH relativeFrom="column">
              <wp:posOffset>943610</wp:posOffset>
            </wp:positionH>
            <wp:positionV relativeFrom="paragraph">
              <wp:posOffset>-635</wp:posOffset>
            </wp:positionV>
            <wp:extent cx="4775510" cy="4297959"/>
            <wp:effectExtent l="0" t="0" r="6350" b="7620"/>
            <wp:wrapNone/>
            <wp:docPr id="4098" name="Imagem 4098" descr="Uma imagem com texto, captura de ecrã, diagrama, software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AD0BB83-4441-EDDE-DA96-20C2033C61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Uma imagem com texto, captura de ecrã, diagrama, software&#10;&#10;Descrição gerada automaticamente">
                      <a:extLst>
                        <a:ext uri="{FF2B5EF4-FFF2-40B4-BE49-F238E27FC236}">
                          <a16:creationId xmlns:a16="http://schemas.microsoft.com/office/drawing/2014/main" id="{FAD0BB83-4441-EDDE-DA96-20C2033C61B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510" cy="429795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9F5FC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6D2BF21" wp14:editId="6C76CFA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561170" cy="738664"/>
                <wp:effectExtent l="0" t="0" r="0" b="0"/>
                <wp:wrapNone/>
                <wp:docPr id="718938005" name="Caixa de texto 718938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170" cy="73866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C2256B6" w14:textId="77777777" w:rsidR="009F5FC7" w:rsidRDefault="009F5FC7" w:rsidP="009F5FC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Receitas Médicas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2BF21" id="Caixa de texto 718938005" o:spid="_x0000_s1056" type="#_x0000_t202" style="position:absolute;margin-left:0;margin-top:-.05pt;width:122.95pt;height:58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" filled="f" stroked="f">
                <v:textbox style="mso-fit-shape-to-text:t">
                  <w:txbxContent>
                    <w:p w14:paraId="0C2256B6" w14:textId="77777777" w:rsidR="009F5FC7" w:rsidRDefault="009F5FC7" w:rsidP="009F5FC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Receitas Médicas</w:t>
                      </w:r>
                    </w:p>
                  </w:txbxContent>
                </v:textbox>
              </v:shape>
            </w:pict>
          </mc:Fallback>
        </mc:AlternateContent>
      </w:r>
      <w:r w:rsidRPr="009F5FC7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2B44C94" wp14:editId="2508A956">
                <wp:simplePos x="0" y="0"/>
                <wp:positionH relativeFrom="column">
                  <wp:posOffset>3991610</wp:posOffset>
                </wp:positionH>
                <wp:positionV relativeFrom="paragraph">
                  <wp:posOffset>214630</wp:posOffset>
                </wp:positionV>
                <wp:extent cx="2266967" cy="307777"/>
                <wp:effectExtent l="0" t="0" r="0" b="0"/>
                <wp:wrapNone/>
                <wp:docPr id="461431658" name="Caixa de texto 46143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67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9F1688" w14:textId="77777777" w:rsidR="009F5FC7" w:rsidRDefault="009F5FC7" w:rsidP="009F5FC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44C94" id="Caixa de texto 461431658" o:spid="_x0000_s1057" type="#_x0000_t202" style="position:absolute;margin-left:314.3pt;margin-top:16.9pt;width:178.5pt;height:24.25pt;z-index:25172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" filled="f" stroked="f">
                <v:textbox style="mso-fit-shape-to-text:t">
                  <w:txbxContent>
                    <w:p w14:paraId="749F1688" w14:textId="77777777" w:rsidR="009F5FC7" w:rsidRDefault="009F5FC7" w:rsidP="009F5FC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 w:rsidRPr="009F5FC7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240194" wp14:editId="58550B4D">
                <wp:simplePos x="0" y="0"/>
                <wp:positionH relativeFrom="column">
                  <wp:posOffset>3991610</wp:posOffset>
                </wp:positionH>
                <wp:positionV relativeFrom="paragraph">
                  <wp:posOffset>3681095</wp:posOffset>
                </wp:positionV>
                <wp:extent cx="1818126" cy="307777"/>
                <wp:effectExtent l="0" t="0" r="0" b="0"/>
                <wp:wrapNone/>
                <wp:docPr id="1635966017" name="Caixa de texto 1635966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126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6892F99" w14:textId="77777777" w:rsidR="009F5FC7" w:rsidRDefault="009F5FC7" w:rsidP="009F5FC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Descontos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40194" id="Caixa de texto 1635966017" o:spid="_x0000_s1058" type="#_x0000_t202" style="position:absolute;margin-left:314.3pt;margin-top:289.85pt;width:143.15pt;height:24.25pt;z-index:25172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" filled="f" stroked="f">
                <v:textbox style="mso-fit-shape-to-text:t">
                  <w:txbxContent>
                    <w:p w14:paraId="56892F99" w14:textId="77777777" w:rsidR="009F5FC7" w:rsidRDefault="009F5FC7" w:rsidP="009F5FC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Descontos</w:t>
                      </w:r>
                    </w:p>
                  </w:txbxContent>
                </v:textbox>
              </v:shape>
            </w:pict>
          </mc:Fallback>
        </mc:AlternateContent>
      </w:r>
    </w:p>
    <w:p w14:paraId="75674D67" w14:textId="23BE19D1" w:rsidR="005068DE" w:rsidRDefault="00E92BFA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35D470A" wp14:editId="44878448">
                <wp:simplePos x="0" y="0"/>
                <wp:positionH relativeFrom="column">
                  <wp:posOffset>-55852</wp:posOffset>
                </wp:positionH>
                <wp:positionV relativeFrom="paragraph">
                  <wp:posOffset>8880392</wp:posOffset>
                </wp:positionV>
                <wp:extent cx="5246370" cy="635"/>
                <wp:effectExtent l="0" t="0" r="0" b="0"/>
                <wp:wrapNone/>
                <wp:docPr id="610688386" name="Caixa de texto 61068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061E0" w14:textId="4A6979ED" w:rsidR="00E92BFA" w:rsidRPr="00495A8C" w:rsidRDefault="00E92BFA" w:rsidP="00E92BFA">
                            <w:pPr>
                              <w:pStyle w:val="Caption"/>
                              <w:jc w:val="center"/>
                            </w:pPr>
                            <w:bookmarkStart w:id="74" w:name="_Toc152166164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30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localização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D470A" id="Caixa de texto 610688386" o:spid="_x0000_s1059" type="#_x0000_t202" style="position:absolute;margin-left:-4.4pt;margin-top:699.25pt;width:413.1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" stroked="f">
                <v:textbox style="mso-fit-shape-to-text:t" inset="0,0,0,0">
                  <w:txbxContent>
                    <w:p w14:paraId="742061E0" w14:textId="4A6979ED" w:rsidR="00E92BFA" w:rsidRPr="00495A8C" w:rsidRDefault="00E92BFA" w:rsidP="00E92BFA">
                      <w:pPr>
                        <w:pStyle w:val="Caption"/>
                        <w:jc w:val="center"/>
                      </w:pPr>
                      <w:bookmarkStart w:id="75" w:name="_Toc152166164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30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localização</w:t>
                      </w:r>
                      <w:bookmarkEnd w:id="75"/>
                    </w:p>
                  </w:txbxContent>
                </v:textbox>
              </v:shape>
            </w:pict>
          </mc:Fallback>
        </mc:AlternateContent>
      </w:r>
      <w:r w:rsidRPr="00E92BFA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4DEA2DF" wp14:editId="22A4DA77">
                <wp:simplePos x="0" y="0"/>
                <wp:positionH relativeFrom="column">
                  <wp:posOffset>3963228</wp:posOffset>
                </wp:positionH>
                <wp:positionV relativeFrom="paragraph">
                  <wp:posOffset>4655102</wp:posOffset>
                </wp:positionV>
                <wp:extent cx="2304829" cy="443644"/>
                <wp:effectExtent l="0" t="0" r="0" b="0"/>
                <wp:wrapNone/>
                <wp:docPr id="283228217" name="Caixa de texto 28322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4829" cy="4436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A639C51" w14:textId="77777777" w:rsidR="00E92BFA" w:rsidRDefault="00E92BFA" w:rsidP="00E92BF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EA2DF" id="Caixa de texto 283228217" o:spid="_x0000_s1060" type="#_x0000_t202" style="position:absolute;margin-left:312.05pt;margin-top:366.55pt;width:181.5pt;height:34.9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" filled="f" stroked="f">
                <v:textbox>
                  <w:txbxContent>
                    <w:p w14:paraId="5A639C51" w14:textId="77777777" w:rsidR="00E92BFA" w:rsidRDefault="00E92BFA" w:rsidP="00E92BF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 w:rsidRPr="00E92BFA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0AC574" wp14:editId="7372E9D1">
                <wp:simplePos x="0" y="0"/>
                <wp:positionH relativeFrom="page">
                  <wp:align>left</wp:align>
                </wp:positionH>
                <wp:positionV relativeFrom="paragraph">
                  <wp:posOffset>7420914</wp:posOffset>
                </wp:positionV>
                <wp:extent cx="1917513" cy="307777"/>
                <wp:effectExtent l="0" t="0" r="0" b="0"/>
                <wp:wrapNone/>
                <wp:docPr id="243129446" name="Caixa de texto 24312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513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70B3C1" w14:textId="77777777" w:rsidR="00E92BFA" w:rsidRDefault="00E92BFA" w:rsidP="00E92BF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Localização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AC574" id="Caixa de texto 243129446" o:spid="_x0000_s1061" type="#_x0000_t202" style="position:absolute;margin-left:0;margin-top:584.3pt;width:151pt;height:24.25pt;z-index:251741184;visibility:visible;mso-wrap-style:non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" filled="f" stroked="f">
                <v:textbox style="mso-fit-shape-to-text:t">
                  <w:txbxContent>
                    <w:p w14:paraId="3A70B3C1" w14:textId="77777777" w:rsidR="00E92BFA" w:rsidRDefault="00E92BFA" w:rsidP="00E92BF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Localização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92BFA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7E8FF5" wp14:editId="3C5B373F">
                <wp:simplePos x="0" y="0"/>
                <wp:positionH relativeFrom="column">
                  <wp:posOffset>-622520</wp:posOffset>
                </wp:positionH>
                <wp:positionV relativeFrom="paragraph">
                  <wp:posOffset>4603777</wp:posOffset>
                </wp:positionV>
                <wp:extent cx="1561170" cy="738664"/>
                <wp:effectExtent l="0" t="0" r="0" b="0"/>
                <wp:wrapNone/>
                <wp:docPr id="46369718" name="Caixa de texto 463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170" cy="73866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C9CE755" w14:textId="77777777" w:rsidR="00E92BFA" w:rsidRDefault="00E92BFA" w:rsidP="00E92BF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 (sidebar)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E8FF5" id="Caixa de texto 46369718" o:spid="_x0000_s1062" type="#_x0000_t202" style="position:absolute;margin-left:-49pt;margin-top:362.5pt;width:122.95pt;height:58.1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" filled="f" stroked="f">
                <v:textbox style="mso-fit-shape-to-text:t">
                  <w:txbxContent>
                    <w:p w14:paraId="6C9CE755" w14:textId="77777777" w:rsidR="00E92BFA" w:rsidRDefault="00E92BFA" w:rsidP="00E92BF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 (sidebar)</w:t>
                      </w:r>
                    </w:p>
                  </w:txbxContent>
                </v:textbox>
              </v:shape>
            </w:pict>
          </mc:Fallback>
        </mc:AlternateContent>
      </w:r>
      <w:r w:rsidRPr="00E92BFA">
        <w:rPr>
          <w:noProof/>
        </w:rPr>
        <w:drawing>
          <wp:anchor distT="0" distB="0" distL="114300" distR="114300" simplePos="0" relativeHeight="251745280" behindDoc="0" locked="0" layoutInCell="1" allowOverlap="1" wp14:anchorId="16BAFDFB" wp14:editId="6C667DCC">
            <wp:simplePos x="0" y="0"/>
            <wp:positionH relativeFrom="margin">
              <wp:posOffset>659958</wp:posOffset>
            </wp:positionH>
            <wp:positionV relativeFrom="paragraph">
              <wp:posOffset>4516037</wp:posOffset>
            </wp:positionV>
            <wp:extent cx="5246460" cy="4721814"/>
            <wp:effectExtent l="0" t="0" r="0" b="3175"/>
            <wp:wrapNone/>
            <wp:docPr id="1949981714" name="Imagem 1949981714" descr="Uma imagem com texto, captura de ecrã, diagrama, númer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A6A04AD2-7431-BA79-F1DD-79317C7561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diagrama, número&#10;&#10;Descrição gerada automaticamente">
                      <a:extLst>
                        <a:ext uri="{FF2B5EF4-FFF2-40B4-BE49-F238E27FC236}">
                          <a16:creationId xmlns:a16="http://schemas.microsoft.com/office/drawing/2014/main" id="{A6A04AD2-7431-BA79-F1DD-79317C7561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6460" cy="472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2BFA">
        <w:t xml:space="preserve"> </w:t>
      </w:r>
      <w:r w:rsidR="005068DE">
        <w:br w:type="page"/>
      </w:r>
    </w:p>
    <w:p w14:paraId="14B8588B" w14:textId="7093A82B" w:rsidR="00D84DC2" w:rsidRPr="00D84DC2" w:rsidRDefault="004B3F76" w:rsidP="005068DE">
      <w:pPr>
        <w:spacing w:after="160"/>
        <w:jc w:val="left"/>
      </w:pPr>
      <w:r w:rsidRPr="00E82FE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0D14A5" wp14:editId="6BA77E3E">
                <wp:simplePos x="0" y="0"/>
                <wp:positionH relativeFrom="column">
                  <wp:posOffset>5116636</wp:posOffset>
                </wp:positionH>
                <wp:positionV relativeFrom="paragraph">
                  <wp:posOffset>467001</wp:posOffset>
                </wp:positionV>
                <wp:extent cx="1709122" cy="307777"/>
                <wp:effectExtent l="0" t="0" r="0" b="0"/>
                <wp:wrapNone/>
                <wp:docPr id="453855226" name="Caixa de texto 45385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122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43E2B4" w14:textId="77777777" w:rsidR="00E82FE5" w:rsidRDefault="00E82FE5" w:rsidP="00E82FE5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Pesquisa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D14A5" id="Caixa de texto 453855226" o:spid="_x0000_s1063" type="#_x0000_t202" style="position:absolute;margin-left:402.9pt;margin-top:36.75pt;width:134.6pt;height:24.25pt;z-index:251757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" filled="f" stroked="f">
                <v:textbox style="mso-fit-shape-to-text:t">
                  <w:txbxContent>
                    <w:p w14:paraId="0443E2B4" w14:textId="77777777" w:rsidR="00E82FE5" w:rsidRDefault="00E82FE5" w:rsidP="00E82FE5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Pesquisa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2A1D2A9" wp14:editId="2F3675E7">
                <wp:simplePos x="0" y="0"/>
                <wp:positionH relativeFrom="column">
                  <wp:posOffset>256954</wp:posOffset>
                </wp:positionH>
                <wp:positionV relativeFrom="paragraph">
                  <wp:posOffset>4444227</wp:posOffset>
                </wp:positionV>
                <wp:extent cx="4899025" cy="635"/>
                <wp:effectExtent l="0" t="0" r="0" b="0"/>
                <wp:wrapNone/>
                <wp:docPr id="778774998" name="Caixa de texto 7787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9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39947" w14:textId="43D80C80" w:rsidR="005545CD" w:rsidRPr="00452594" w:rsidRDefault="005545CD" w:rsidP="005545CD">
                            <w:pPr>
                              <w:pStyle w:val="Caption"/>
                              <w:jc w:val="center"/>
                            </w:pPr>
                            <w:bookmarkStart w:id="76" w:name="_Toc152166165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31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pesquisa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1D2A9" id="Caixa de texto 778774998" o:spid="_x0000_s1064" type="#_x0000_t202" style="position:absolute;margin-left:20.25pt;margin-top:349.95pt;width:385.7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" stroked="f">
                <v:textbox style="mso-fit-shape-to-text:t" inset="0,0,0,0">
                  <w:txbxContent>
                    <w:p w14:paraId="26B39947" w14:textId="43D80C80" w:rsidR="005545CD" w:rsidRPr="00452594" w:rsidRDefault="005545CD" w:rsidP="005545CD">
                      <w:pPr>
                        <w:pStyle w:val="Caption"/>
                        <w:jc w:val="center"/>
                      </w:pPr>
                      <w:bookmarkStart w:id="77" w:name="_Toc152166165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31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pesquisa</w:t>
                      </w:r>
                      <w:bookmarkEnd w:id="77"/>
                    </w:p>
                  </w:txbxContent>
                </v:textbox>
              </v:shape>
            </w:pict>
          </mc:Fallback>
        </mc:AlternateContent>
      </w:r>
      <w:r w:rsidRPr="004B3F76">
        <w:t xml:space="preserve"> </w:t>
      </w:r>
      <w:r w:rsidR="00E82FE5" w:rsidRPr="00E82FE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E46CCB6" wp14:editId="1C03AF2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266967" cy="307777"/>
                <wp:effectExtent l="0" t="0" r="0" b="0"/>
                <wp:wrapNone/>
                <wp:docPr id="13125164" name="Caixa de texto 13125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67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B51044" w14:textId="77777777" w:rsidR="00E82FE5" w:rsidRDefault="00E82FE5" w:rsidP="00E82FE5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6CCB6" id="Caixa de texto 13125164" o:spid="_x0000_s1065" type="#_x0000_t202" style="position:absolute;margin-left:0;margin-top:-.05pt;width:178.5pt;height:24.25pt;z-index:251753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" filled="f" stroked="f">
                <v:textbox style="mso-fit-shape-to-text:t">
                  <w:txbxContent>
                    <w:p w14:paraId="15B51044" w14:textId="77777777" w:rsidR="00E82FE5" w:rsidRDefault="00E82FE5" w:rsidP="00E82FE5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 w:rsidR="00E82FE5" w:rsidRPr="00E82FE5">
        <w:rPr>
          <w:noProof/>
        </w:rPr>
        <w:drawing>
          <wp:anchor distT="0" distB="0" distL="114300" distR="114300" simplePos="0" relativeHeight="251761664" behindDoc="0" locked="0" layoutInCell="1" allowOverlap="1" wp14:anchorId="5AF6A1F7" wp14:editId="42B06210">
            <wp:simplePos x="0" y="0"/>
            <wp:positionH relativeFrom="column">
              <wp:posOffset>201295</wp:posOffset>
            </wp:positionH>
            <wp:positionV relativeFrom="paragraph">
              <wp:posOffset>379730</wp:posOffset>
            </wp:positionV>
            <wp:extent cx="4899417" cy="4409475"/>
            <wp:effectExtent l="0" t="0" r="0" b="0"/>
            <wp:wrapNone/>
            <wp:docPr id="337236711" name="Imagem 337236711" descr="Uma imagem com texto, captura de ecrã, diagrama, design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12785F3-0953-D010-4168-550C7D23CC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diagrama, design&#10;&#10;Descrição gerada automaticamente">
                      <a:extLst>
                        <a:ext uri="{FF2B5EF4-FFF2-40B4-BE49-F238E27FC236}">
                          <a16:creationId xmlns:a16="http://schemas.microsoft.com/office/drawing/2014/main" id="{112785F3-0953-D010-4168-550C7D23CC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9417" cy="440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ADAE5" w14:textId="77777777" w:rsidR="004B3F76" w:rsidRDefault="004B3F76">
      <w:pPr>
        <w:spacing w:after="160"/>
        <w:jc w:val="left"/>
      </w:pPr>
    </w:p>
    <w:p w14:paraId="2DE8C445" w14:textId="4DB6A8BB" w:rsidR="004B3F76" w:rsidRDefault="005C75FB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0ABB234" wp14:editId="4500075B">
                <wp:simplePos x="0" y="0"/>
                <wp:positionH relativeFrom="column">
                  <wp:posOffset>480695</wp:posOffset>
                </wp:positionH>
                <wp:positionV relativeFrom="paragraph">
                  <wp:posOffset>8075930</wp:posOffset>
                </wp:positionV>
                <wp:extent cx="4326255" cy="635"/>
                <wp:effectExtent l="0" t="0" r="0" b="0"/>
                <wp:wrapNone/>
                <wp:docPr id="1627516367" name="Caixa de texto 162751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6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972811" w14:textId="55281C65" w:rsidR="005C75FB" w:rsidRPr="00805043" w:rsidRDefault="005C75FB" w:rsidP="005C75FB">
                            <w:pPr>
                              <w:pStyle w:val="Caption"/>
                              <w:jc w:val="center"/>
                            </w:pPr>
                            <w:bookmarkStart w:id="78" w:name="_Toc152166166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32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Wireframe categoria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BB234" id="Caixa de texto 1627516367" o:spid="_x0000_s1066" type="#_x0000_t202" style="position:absolute;margin-left:37.85pt;margin-top:635.9pt;width:340.6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" stroked="f">
                <v:textbox style="mso-fit-shape-to-text:t" inset="0,0,0,0">
                  <w:txbxContent>
                    <w:p w14:paraId="69972811" w14:textId="55281C65" w:rsidR="005C75FB" w:rsidRPr="00805043" w:rsidRDefault="005C75FB" w:rsidP="005C75FB">
                      <w:pPr>
                        <w:pStyle w:val="Caption"/>
                        <w:jc w:val="center"/>
                      </w:pPr>
                      <w:bookmarkStart w:id="79" w:name="_Toc152166166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32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Wireframe categoria</w:t>
                      </w:r>
                      <w:bookmarkEnd w:id="79"/>
                    </w:p>
                  </w:txbxContent>
                </v:textbox>
              </v:shape>
            </w:pict>
          </mc:Fallback>
        </mc:AlternateContent>
      </w:r>
      <w:r w:rsidRPr="005C75FB">
        <w:rPr>
          <w:noProof/>
        </w:rPr>
        <w:drawing>
          <wp:anchor distT="0" distB="0" distL="114300" distR="114300" simplePos="0" relativeHeight="251778048" behindDoc="0" locked="0" layoutInCell="1" allowOverlap="1" wp14:anchorId="58E65ED1" wp14:editId="1A0504E5">
            <wp:simplePos x="0" y="0"/>
            <wp:positionH relativeFrom="column">
              <wp:posOffset>480695</wp:posOffset>
            </wp:positionH>
            <wp:positionV relativeFrom="paragraph">
              <wp:posOffset>4125595</wp:posOffset>
            </wp:positionV>
            <wp:extent cx="4326255" cy="3893185"/>
            <wp:effectExtent l="0" t="0" r="0" b="0"/>
            <wp:wrapNone/>
            <wp:docPr id="1828789466" name="Imagem 1828789466" descr="Uma imagem com texto, captura de ecrã, diagrama, Retângul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2643537-93C7-787D-BB03-64C7A57B2C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Uma imagem com texto, captura de ecrã, diagrama, Retângulo&#10;&#10;Descrição gerada automaticamente">
                      <a:extLst>
                        <a:ext uri="{FF2B5EF4-FFF2-40B4-BE49-F238E27FC236}">
                          <a16:creationId xmlns:a16="http://schemas.microsoft.com/office/drawing/2014/main" id="{92643537-93C7-787D-BB03-64C7A57B2C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75FB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C42AC5" wp14:editId="3071D4FF">
                <wp:simplePos x="0" y="0"/>
                <wp:positionH relativeFrom="column">
                  <wp:posOffset>4740275</wp:posOffset>
                </wp:positionH>
                <wp:positionV relativeFrom="paragraph">
                  <wp:posOffset>4768850</wp:posOffset>
                </wp:positionV>
                <wp:extent cx="2809875" cy="307340"/>
                <wp:effectExtent l="0" t="0" r="0" b="0"/>
                <wp:wrapNone/>
                <wp:docPr id="1864989663" name="Caixa de texto 186498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293A48" w14:textId="77777777" w:rsidR="005C75FB" w:rsidRDefault="005C75FB" w:rsidP="005C75FB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Produto </w:t>
                            </w:r>
                          </w:p>
                          <w:p w14:paraId="6631E6ED" w14:textId="7F2F8C60" w:rsidR="005C75FB" w:rsidRDefault="005C75FB" w:rsidP="005C75FB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(por categoria)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42AC5" id="Caixa de texto 1864989663" o:spid="_x0000_s1067" type="#_x0000_t202" style="position:absolute;margin-left:373.25pt;margin-top:375.5pt;width:221.25pt;height:24.2pt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" filled="f" stroked="f">
                <v:textbox style="mso-fit-shape-to-text:t">
                  <w:txbxContent>
                    <w:p w14:paraId="5E293A48" w14:textId="77777777" w:rsidR="005C75FB" w:rsidRDefault="005C75FB" w:rsidP="005C75FB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Produto </w:t>
                      </w:r>
                    </w:p>
                    <w:p w14:paraId="6631E6ED" w14:textId="7F2F8C60" w:rsidR="005C75FB" w:rsidRDefault="005C75FB" w:rsidP="005C75FB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(por categoria)</w:t>
                      </w:r>
                    </w:p>
                  </w:txbxContent>
                </v:textbox>
              </v:shape>
            </w:pict>
          </mc:Fallback>
        </mc:AlternateContent>
      </w:r>
      <w:r w:rsidRPr="005C75FB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983313A" wp14:editId="366A9831">
                <wp:simplePos x="0" y="0"/>
                <wp:positionH relativeFrom="column">
                  <wp:posOffset>-652338</wp:posOffset>
                </wp:positionH>
                <wp:positionV relativeFrom="paragraph">
                  <wp:posOffset>4923652</wp:posOffset>
                </wp:positionV>
                <wp:extent cx="3021965" cy="307340"/>
                <wp:effectExtent l="0" t="0" r="0" b="0"/>
                <wp:wrapNone/>
                <wp:docPr id="1971040615" name="Caixa de texto 1971040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96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B9ECD2D" w14:textId="77777777" w:rsidR="005C75FB" w:rsidRDefault="005C75FB" w:rsidP="005C75FB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 (sidebar)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3313A" id="Caixa de texto 1971040615" o:spid="_x0000_s1068" type="#_x0000_t202" style="position:absolute;margin-left:-51.35pt;margin-top:387.7pt;width:237.95pt;height:24.2pt;z-index:25176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" filled="f" stroked="f">
                <v:textbox style="mso-fit-shape-to-text:t">
                  <w:txbxContent>
                    <w:p w14:paraId="0B9ECD2D" w14:textId="77777777" w:rsidR="005C75FB" w:rsidRDefault="005C75FB" w:rsidP="005C75FB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 (sidebar)</w:t>
                      </w:r>
                    </w:p>
                  </w:txbxContent>
                </v:textbox>
              </v:shape>
            </w:pict>
          </mc:Fallback>
        </mc:AlternateContent>
      </w:r>
      <w:r w:rsidR="004B3F76">
        <w:br w:type="page"/>
      </w:r>
    </w:p>
    <w:p w14:paraId="44410FA4" w14:textId="2A3F3119" w:rsidR="004B3F76" w:rsidRDefault="00FA6C47">
      <w:pPr>
        <w:spacing w:after="160"/>
        <w:jc w:val="left"/>
      </w:pPr>
      <w:r w:rsidRPr="00FA6C4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B4235EC" wp14:editId="7D11A30F">
                <wp:simplePos x="0" y="0"/>
                <wp:positionH relativeFrom="column">
                  <wp:posOffset>4995131</wp:posOffset>
                </wp:positionH>
                <wp:positionV relativeFrom="paragraph">
                  <wp:posOffset>7472653</wp:posOffset>
                </wp:positionV>
                <wp:extent cx="1936115" cy="307340"/>
                <wp:effectExtent l="0" t="0" r="0" b="0"/>
                <wp:wrapNone/>
                <wp:docPr id="647303056" name="Caixa de texto 64730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611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8BC75A8" w14:textId="77777777" w:rsidR="00FA6C47" w:rsidRDefault="00FA6C47" w:rsidP="00FA6C4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Pagamento 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235EC" id="Caixa de texto 647303056" o:spid="_x0000_s1069" type="#_x0000_t202" style="position:absolute;margin-left:393.3pt;margin-top:588.4pt;width:152.45pt;height:24.2pt;z-index:251819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" filled="f" stroked="f">
                <v:textbox style="mso-fit-shape-to-text:t">
                  <w:txbxContent>
                    <w:p w14:paraId="68BC75A8" w14:textId="77777777" w:rsidR="00FA6C47" w:rsidRDefault="00FA6C47" w:rsidP="00FA6C4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Pagamento </w:t>
                      </w:r>
                    </w:p>
                  </w:txbxContent>
                </v:textbox>
              </v:shape>
            </w:pict>
          </mc:Fallback>
        </mc:AlternateContent>
      </w:r>
      <w:r w:rsidRPr="00FA6C4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6ADB073" wp14:editId="076B718A">
                <wp:simplePos x="0" y="0"/>
                <wp:positionH relativeFrom="column">
                  <wp:posOffset>4472691</wp:posOffset>
                </wp:positionH>
                <wp:positionV relativeFrom="paragraph">
                  <wp:posOffset>4761947</wp:posOffset>
                </wp:positionV>
                <wp:extent cx="2433320" cy="307340"/>
                <wp:effectExtent l="0" t="0" r="0" b="0"/>
                <wp:wrapNone/>
                <wp:docPr id="2035382941" name="Caixa de texto 2035382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33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F67E91B" w14:textId="77777777" w:rsidR="00FA6C47" w:rsidRDefault="00FA6C47" w:rsidP="00FA6C4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Carrinho Compras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DB073" id="Caixa de texto 2035382941" o:spid="_x0000_s1070" type="#_x0000_t202" style="position:absolute;margin-left:352.2pt;margin-top:374.95pt;width:191.6pt;height:24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" filled="f" stroked="f">
                <v:textbox style="mso-fit-shape-to-text:t">
                  <w:txbxContent>
                    <w:p w14:paraId="5F67E91B" w14:textId="77777777" w:rsidR="00FA6C47" w:rsidRDefault="00FA6C47" w:rsidP="00FA6C4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Carrinho Compras</w:t>
                      </w:r>
                    </w:p>
                  </w:txbxContent>
                </v:textbox>
              </v:shape>
            </w:pict>
          </mc:Fallback>
        </mc:AlternateContent>
      </w:r>
      <w:r w:rsidRPr="00FA6C47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7695A6D" wp14:editId="3A8A02CF">
                <wp:simplePos x="0" y="0"/>
                <wp:positionH relativeFrom="column">
                  <wp:posOffset>-355848</wp:posOffset>
                </wp:positionH>
                <wp:positionV relativeFrom="paragraph">
                  <wp:posOffset>4732738</wp:posOffset>
                </wp:positionV>
                <wp:extent cx="1818005" cy="307340"/>
                <wp:effectExtent l="0" t="0" r="0" b="0"/>
                <wp:wrapNone/>
                <wp:docPr id="1473221519" name="Caixa de texto 147322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3557050" w14:textId="77777777" w:rsidR="00FA6C47" w:rsidRDefault="00FA6C47" w:rsidP="00FA6C4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</w:t>
                            </w:r>
                          </w:p>
                          <w:p w14:paraId="7EB98288" w14:textId="0AAB2920" w:rsidR="00FA6C47" w:rsidRDefault="00FA6C47" w:rsidP="00FA6C4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Descontos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95A6D" id="Caixa de texto 1473221519" o:spid="_x0000_s1071" type="#_x0000_t202" style="position:absolute;margin-left:-28pt;margin-top:372.65pt;width:143.15pt;height:24.2pt;z-index:251806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" filled="f" stroked="f">
                <v:textbox style="mso-fit-shape-to-text:t">
                  <w:txbxContent>
                    <w:p w14:paraId="63557050" w14:textId="77777777" w:rsidR="00FA6C47" w:rsidRDefault="00FA6C47" w:rsidP="00FA6C4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</w:t>
                      </w:r>
                    </w:p>
                    <w:p w14:paraId="7EB98288" w14:textId="0AAB2920" w:rsidR="00FA6C47" w:rsidRDefault="00FA6C47" w:rsidP="00FA6C4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Descontos</w:t>
                      </w:r>
                    </w:p>
                  </w:txbxContent>
                </v:textbox>
              </v:shape>
            </w:pict>
          </mc:Fallback>
        </mc:AlternateContent>
      </w:r>
      <w:r w:rsidR="00342B94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54B56C9" wp14:editId="317A87D5">
                <wp:simplePos x="0" y="0"/>
                <wp:positionH relativeFrom="column">
                  <wp:posOffset>872490</wp:posOffset>
                </wp:positionH>
                <wp:positionV relativeFrom="paragraph">
                  <wp:posOffset>9021445</wp:posOffset>
                </wp:positionV>
                <wp:extent cx="4952365" cy="635"/>
                <wp:effectExtent l="0" t="0" r="0" b="0"/>
                <wp:wrapNone/>
                <wp:docPr id="56236760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6F559" w14:textId="745BBDC7" w:rsidR="00342B94" w:rsidRPr="000F297A" w:rsidRDefault="00342B94" w:rsidP="00342B94">
                            <w:pPr>
                              <w:pStyle w:val="Caption"/>
                            </w:pPr>
                            <w:bookmarkStart w:id="80" w:name="_Toc152166167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33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A2AA4">
                              <w:t>Wireframe pagamento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B56C9" id="Caixa de texto 1" o:spid="_x0000_s1072" type="#_x0000_t202" style="position:absolute;margin-left:68.7pt;margin-top:710.35pt;width:389.9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" stroked="f">
                <v:textbox style="mso-fit-shape-to-text:t" inset="0,0,0,0">
                  <w:txbxContent>
                    <w:p w14:paraId="5146F559" w14:textId="745BBDC7" w:rsidR="00342B94" w:rsidRPr="000F297A" w:rsidRDefault="00342B94" w:rsidP="00342B94">
                      <w:pPr>
                        <w:pStyle w:val="Caption"/>
                      </w:pPr>
                      <w:bookmarkStart w:id="81" w:name="_Toc152166167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33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DA2AA4">
                        <w:t>Wireframe pagamento</w:t>
                      </w:r>
                      <w:bookmarkEnd w:id="81"/>
                    </w:p>
                  </w:txbxContent>
                </v:textbox>
              </v:shape>
            </w:pict>
          </mc:Fallback>
        </mc:AlternateContent>
      </w:r>
      <w:r w:rsidRPr="00FA6C47">
        <w:rPr>
          <w:noProof/>
        </w:rPr>
        <w:drawing>
          <wp:anchor distT="0" distB="0" distL="114300" distR="114300" simplePos="0" relativeHeight="251814912" behindDoc="0" locked="0" layoutInCell="1" allowOverlap="1" wp14:anchorId="74825B73" wp14:editId="28B343DF">
            <wp:simplePos x="0" y="0"/>
            <wp:positionH relativeFrom="column">
              <wp:posOffset>872490</wp:posOffset>
            </wp:positionH>
            <wp:positionV relativeFrom="paragraph">
              <wp:posOffset>4507230</wp:posOffset>
            </wp:positionV>
            <wp:extent cx="4952365" cy="4457065"/>
            <wp:effectExtent l="0" t="0" r="0" b="635"/>
            <wp:wrapNone/>
            <wp:docPr id="621820975" name="Imagem 621820975" descr="Uma imagem com texto, captura de ecrã, software, Página web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22955D5-5FF6-0510-B29C-2571A0C979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software, Página web&#10;&#10;Descrição gerada automaticamente">
                      <a:extLst>
                        <a:ext uri="{FF2B5EF4-FFF2-40B4-BE49-F238E27FC236}">
                          <a16:creationId xmlns:a16="http://schemas.microsoft.com/office/drawing/2014/main" id="{B22955D5-5FF6-0510-B29C-2571A0C979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6C71" w:rsidRPr="00056C71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682517A" wp14:editId="739604EF">
                <wp:simplePos x="0" y="0"/>
                <wp:positionH relativeFrom="page">
                  <wp:align>right</wp:align>
                </wp:positionH>
                <wp:positionV relativeFrom="paragraph">
                  <wp:posOffset>3064593</wp:posOffset>
                </wp:positionV>
                <wp:extent cx="2433320" cy="307340"/>
                <wp:effectExtent l="0" t="0" r="0" b="0"/>
                <wp:wrapNone/>
                <wp:docPr id="511460237" name="Caixa de texto 51146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33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D6D6C4" w14:textId="77777777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Carrinho Compras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2517A" id="Caixa de texto 511460237" o:spid="_x0000_s1073" type="#_x0000_t202" style="position:absolute;margin-left:140.4pt;margin-top:241.3pt;width:191.6pt;height:24.2pt;z-index:251798528;visibility:visible;mso-wrap-style:non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" filled="f" stroked="f">
                <v:textbox style="mso-fit-shape-to-text:t">
                  <w:txbxContent>
                    <w:p w14:paraId="4ED6D6C4" w14:textId="77777777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Carrinho Compras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B6B56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01D3782" wp14:editId="72EADD9B">
                <wp:simplePos x="0" y="0"/>
                <wp:positionH relativeFrom="column">
                  <wp:posOffset>1513205</wp:posOffset>
                </wp:positionH>
                <wp:positionV relativeFrom="paragraph">
                  <wp:posOffset>4068445</wp:posOffset>
                </wp:positionV>
                <wp:extent cx="4537075" cy="635"/>
                <wp:effectExtent l="0" t="0" r="0" b="0"/>
                <wp:wrapNone/>
                <wp:docPr id="3177620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134DE" w14:textId="253D9EA9" w:rsidR="00DB6B56" w:rsidRPr="00367D2F" w:rsidRDefault="00DB6B56" w:rsidP="00DB6B56">
                            <w:pPr>
                              <w:pStyle w:val="Caption"/>
                            </w:pPr>
                            <w:bookmarkStart w:id="82" w:name="_Toc152166168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AD2AB6">
                              <w:rPr>
                                <w:noProof/>
                              </w:rPr>
                              <w:t>34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123F1">
                              <w:t>Wireframe user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D3782" id="_x0000_s1074" type="#_x0000_t202" style="position:absolute;margin-left:119.15pt;margin-top:320.35pt;width:357.25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" stroked="f">
                <v:textbox style="mso-fit-shape-to-text:t" inset="0,0,0,0">
                  <w:txbxContent>
                    <w:p w14:paraId="1EE134DE" w14:textId="253D9EA9" w:rsidR="00DB6B56" w:rsidRPr="00367D2F" w:rsidRDefault="00DB6B56" w:rsidP="00DB6B56">
                      <w:pPr>
                        <w:pStyle w:val="Caption"/>
                      </w:pPr>
                      <w:bookmarkStart w:id="83" w:name="_Toc152166168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AD2AB6">
                        <w:rPr>
                          <w:noProof/>
                        </w:rPr>
                        <w:t>34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4123F1">
                        <w:t>Wireframe user</w:t>
                      </w:r>
                      <w:bookmarkEnd w:id="83"/>
                    </w:p>
                  </w:txbxContent>
                </v:textbox>
              </v:shape>
            </w:pict>
          </mc:Fallback>
        </mc:AlternateContent>
      </w:r>
      <w:r w:rsidR="00056C71" w:rsidRPr="00056C71">
        <w:rPr>
          <w:noProof/>
        </w:rPr>
        <w:drawing>
          <wp:anchor distT="0" distB="0" distL="114300" distR="114300" simplePos="0" relativeHeight="251794432" behindDoc="0" locked="0" layoutInCell="1" allowOverlap="1" wp14:anchorId="132E9ADD" wp14:editId="05F9D359">
            <wp:simplePos x="0" y="0"/>
            <wp:positionH relativeFrom="column">
              <wp:posOffset>1513205</wp:posOffset>
            </wp:positionH>
            <wp:positionV relativeFrom="paragraph">
              <wp:posOffset>-72390</wp:posOffset>
            </wp:positionV>
            <wp:extent cx="4537075" cy="4083685"/>
            <wp:effectExtent l="0" t="0" r="0" b="0"/>
            <wp:wrapNone/>
            <wp:docPr id="1992145554" name="Imagem 1992145554" descr="Uma imagem com texto, captura de ecrã, software, Sistema oper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DBFD430-3394-CE86-A6A9-780E9F72FE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software, Sistema operativo&#10;&#10;Descrição gerada automaticamente">
                      <a:extLst>
                        <a:ext uri="{FF2B5EF4-FFF2-40B4-BE49-F238E27FC236}">
                          <a16:creationId xmlns:a16="http://schemas.microsoft.com/office/drawing/2014/main" id="{7DBFD430-3394-CE86-A6A9-780E9F72FE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6C71" w:rsidRPr="00056C71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88C17F7" wp14:editId="5E4D0554">
                <wp:simplePos x="0" y="0"/>
                <wp:positionH relativeFrom="column">
                  <wp:posOffset>5821680</wp:posOffset>
                </wp:positionH>
                <wp:positionV relativeFrom="paragraph">
                  <wp:posOffset>300355</wp:posOffset>
                </wp:positionV>
                <wp:extent cx="2085340" cy="307340"/>
                <wp:effectExtent l="0" t="0" r="0" b="0"/>
                <wp:wrapNone/>
                <wp:docPr id="610413235" name="Caixa de texto 61041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34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862C9CC" w14:textId="77777777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</w:t>
                            </w:r>
                          </w:p>
                          <w:p w14:paraId="5DDE77E6" w14:textId="77777777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Produto </w:t>
                            </w:r>
                          </w:p>
                          <w:p w14:paraId="5D92E26C" w14:textId="261DBCBD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C17F7" id="Caixa de texto 610413235" o:spid="_x0000_s1075" type="#_x0000_t202" style="position:absolute;margin-left:458.4pt;margin-top:23.65pt;width:164.2pt;height:24.2pt;z-index:25179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" filled="f" stroked="f">
                <v:textbox style="mso-fit-shape-to-text:t">
                  <w:txbxContent>
                    <w:p w14:paraId="1862C9CC" w14:textId="77777777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</w:t>
                      </w:r>
                    </w:p>
                    <w:p w14:paraId="5DDE77E6" w14:textId="77777777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Produto </w:t>
                      </w:r>
                    </w:p>
                    <w:p w14:paraId="5D92E26C" w14:textId="261DBCBD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="00056C71" w:rsidRPr="00056C71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790D5A" wp14:editId="41B36C5F">
                <wp:simplePos x="0" y="0"/>
                <wp:positionH relativeFrom="column">
                  <wp:posOffset>-715617</wp:posOffset>
                </wp:positionH>
                <wp:positionV relativeFrom="paragraph">
                  <wp:posOffset>146878</wp:posOffset>
                </wp:positionV>
                <wp:extent cx="2266967" cy="307777"/>
                <wp:effectExtent l="0" t="0" r="0" b="0"/>
                <wp:wrapNone/>
                <wp:docPr id="1892145759" name="Caixa de texto 189214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67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795DD13" w14:textId="77777777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90D5A" id="Caixa de texto 1892145759" o:spid="_x0000_s1076" type="#_x0000_t202" style="position:absolute;margin-left:-56.35pt;margin-top:11.55pt;width:178.5pt;height:24.25pt;z-index:251786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" filled="f" stroked="f">
                <v:textbox style="mso-fit-shape-to-text:t">
                  <w:txbxContent>
                    <w:p w14:paraId="2795DD13" w14:textId="77777777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 w:rsidR="004B3F76">
        <w:br w:type="page"/>
      </w:r>
    </w:p>
    <w:p w14:paraId="157C7920" w14:textId="57A5FC8D" w:rsidR="004B3F76" w:rsidRPr="003E4B9E" w:rsidRDefault="00F565C6">
      <w:pPr>
        <w:spacing w:after="160"/>
        <w:jc w:val="left"/>
      </w:pPr>
      <w:r w:rsidRPr="00F565C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144F6CF" wp14:editId="35F5CF50">
                <wp:simplePos x="0" y="0"/>
                <wp:positionH relativeFrom="column">
                  <wp:posOffset>5034446</wp:posOffset>
                </wp:positionH>
                <wp:positionV relativeFrom="paragraph">
                  <wp:posOffset>1169477</wp:posOffset>
                </wp:positionV>
                <wp:extent cx="2970530" cy="307340"/>
                <wp:effectExtent l="0" t="0" r="0" b="0"/>
                <wp:wrapNone/>
                <wp:docPr id="1230959775" name="Caixa de texto 123095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53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8FF7B7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</w:t>
                            </w:r>
                          </w:p>
                          <w:p w14:paraId="3B316C62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Pagamento </w:t>
                            </w:r>
                          </w:p>
                          <w:p w14:paraId="2C1B0194" w14:textId="26057A4C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(multibanco) 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4F6CF" id="Caixa de texto 1230959775" o:spid="_x0000_s1077" type="#_x0000_t202" style="position:absolute;margin-left:396.4pt;margin-top:92.1pt;width:233.9pt;height:24.2pt;z-index:251835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" filled="f" stroked="f">
                <v:textbox style="mso-fit-shape-to-text:t">
                  <w:txbxContent>
                    <w:p w14:paraId="478FF7B7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</w:t>
                      </w:r>
                    </w:p>
                    <w:p w14:paraId="3B316C62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Pagamento </w:t>
                      </w:r>
                    </w:p>
                    <w:p w14:paraId="2C1B0194" w14:textId="26057A4C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(multibanco) </w:t>
                      </w:r>
                    </w:p>
                  </w:txbxContent>
                </v:textbox>
              </v:shape>
            </w:pict>
          </mc:Fallback>
        </mc:AlternateContent>
      </w:r>
      <w:r w:rsidRPr="00F565C6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F1DFE6B" wp14:editId="1005CD33">
                <wp:simplePos x="0" y="0"/>
                <wp:positionH relativeFrom="column">
                  <wp:posOffset>5007913</wp:posOffset>
                </wp:positionH>
                <wp:positionV relativeFrom="paragraph">
                  <wp:posOffset>-195911</wp:posOffset>
                </wp:positionV>
                <wp:extent cx="2433320" cy="522605"/>
                <wp:effectExtent l="0" t="0" r="0" b="0"/>
                <wp:wrapNone/>
                <wp:docPr id="58654055" name="Caixa de texto 586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332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E1FF911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</w:t>
                            </w:r>
                          </w:p>
                          <w:p w14:paraId="2B4461A1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Pagamento </w:t>
                            </w:r>
                          </w:p>
                          <w:p w14:paraId="180F3640" w14:textId="5A0274B6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(cartão de crédito)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DFE6B" id="Caixa de texto 58654055" o:spid="_x0000_s1078" type="#_x0000_t202" style="position:absolute;margin-left:394.3pt;margin-top:-15.45pt;width:191.6pt;height:41.1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" filled="f" stroked="f">
                <v:textbox style="mso-fit-shape-to-text:t">
                  <w:txbxContent>
                    <w:p w14:paraId="6E1FF911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</w:t>
                      </w:r>
                    </w:p>
                    <w:p w14:paraId="2B4461A1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Pagamento </w:t>
                      </w:r>
                    </w:p>
                    <w:p w14:paraId="180F3640" w14:textId="5A0274B6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(cartão de crédito)</w:t>
                      </w:r>
                    </w:p>
                  </w:txbxContent>
                </v:textbox>
              </v:shape>
            </w:pict>
          </mc:Fallback>
        </mc:AlternateContent>
      </w:r>
      <w:r w:rsidR="00AD2AB6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5D68F28" wp14:editId="7AAADE9C">
                <wp:simplePos x="0" y="0"/>
                <wp:positionH relativeFrom="column">
                  <wp:posOffset>1071245</wp:posOffset>
                </wp:positionH>
                <wp:positionV relativeFrom="paragraph">
                  <wp:posOffset>4262120</wp:posOffset>
                </wp:positionV>
                <wp:extent cx="5043805" cy="635"/>
                <wp:effectExtent l="0" t="0" r="0" b="0"/>
                <wp:wrapNone/>
                <wp:docPr id="126452037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3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0890C1" w14:textId="0DC10A43" w:rsidR="00AD2AB6" w:rsidRPr="00394972" w:rsidRDefault="00AD2AB6" w:rsidP="00AD2AB6">
                            <w:pPr>
                              <w:pStyle w:val="Caption"/>
                            </w:pPr>
                            <w:bookmarkStart w:id="84" w:name="_Toc152166169"/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3971CA">
                              <w:t>Wireframe pagamento (multibanco)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68F28" id="_x0000_s1079" type="#_x0000_t202" style="position:absolute;margin-left:84.35pt;margin-top:335.6pt;width:397.15pt;height:.0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" stroked="f">
                <v:textbox style="mso-fit-shape-to-text:t" inset="0,0,0,0">
                  <w:txbxContent>
                    <w:p w14:paraId="040890C1" w14:textId="0DC10A43" w:rsidR="00AD2AB6" w:rsidRPr="00394972" w:rsidRDefault="00AD2AB6" w:rsidP="00AD2AB6">
                      <w:pPr>
                        <w:pStyle w:val="Caption"/>
                      </w:pPr>
                      <w:bookmarkStart w:id="85" w:name="_Toc152166169"/>
                      <w:r>
                        <w:t xml:space="preserve">Figura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3971CA">
                        <w:t>Wireframe pagamento (multibanco)</w:t>
                      </w:r>
                      <w:bookmarkEnd w:id="85"/>
                    </w:p>
                  </w:txbxContent>
                </v:textbox>
              </v:shape>
            </w:pict>
          </mc:Fallback>
        </mc:AlternateContent>
      </w:r>
      <w:r w:rsidRPr="00F565C6">
        <w:rPr>
          <w:noProof/>
        </w:rPr>
        <w:drawing>
          <wp:anchor distT="0" distB="0" distL="114300" distR="114300" simplePos="0" relativeHeight="251839488" behindDoc="0" locked="0" layoutInCell="1" allowOverlap="1" wp14:anchorId="407C7310" wp14:editId="5D0ED056">
            <wp:simplePos x="0" y="0"/>
            <wp:positionH relativeFrom="column">
              <wp:posOffset>1071245</wp:posOffset>
            </wp:positionH>
            <wp:positionV relativeFrom="paragraph">
              <wp:posOffset>-334645</wp:posOffset>
            </wp:positionV>
            <wp:extent cx="5043805" cy="4539615"/>
            <wp:effectExtent l="0" t="0" r="4445" b="0"/>
            <wp:wrapNone/>
            <wp:docPr id="60322083" name="Imagem 60322083" descr="Uma imagem com texto, captura de ecrã, software, Ícone de computador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AA7F1F0-21C5-C47A-B579-C90B13B8E7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Uma imagem com texto, captura de ecrã, software, Ícone de computador&#10;&#10;Descrição gerada automaticamente">
                      <a:extLst>
                        <a:ext uri="{FF2B5EF4-FFF2-40B4-BE49-F238E27FC236}">
                          <a16:creationId xmlns:a16="http://schemas.microsoft.com/office/drawing/2014/main" id="{EAA7F1F0-21C5-C47A-B579-C90B13B8E7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65C6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C8F1913" wp14:editId="4CD6C54D">
                <wp:simplePos x="0" y="0"/>
                <wp:positionH relativeFrom="column">
                  <wp:posOffset>-723569</wp:posOffset>
                </wp:positionH>
                <wp:positionV relativeFrom="paragraph">
                  <wp:posOffset>180395</wp:posOffset>
                </wp:positionV>
                <wp:extent cx="1887055" cy="307777"/>
                <wp:effectExtent l="0" t="0" r="0" b="0"/>
                <wp:wrapNone/>
                <wp:docPr id="689178642" name="Caixa de texto 68917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055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ECA7713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Pagamento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F1913" id="Caixa de texto 689178642" o:spid="_x0000_s1080" type="#_x0000_t202" style="position:absolute;margin-left:-56.95pt;margin-top:14.2pt;width:148.6pt;height:24.25pt;z-index:251827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" filled="f" stroked="f">
                <v:textbox style="mso-fit-shape-to-text:t">
                  <w:txbxContent>
                    <w:p w14:paraId="7ECA7713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Pagamento</w:t>
                      </w:r>
                    </w:p>
                  </w:txbxContent>
                </v:textbox>
              </v:shape>
            </w:pict>
          </mc:Fallback>
        </mc:AlternateContent>
      </w:r>
      <w:r w:rsidR="006B617C">
        <w:br w:type="page"/>
      </w:r>
    </w:p>
    <w:p w14:paraId="66AF600B" w14:textId="2F4A09BD" w:rsidR="003B4176" w:rsidRDefault="00BA68F9" w:rsidP="003B4176">
      <w:pPr>
        <w:pStyle w:val="Heading1"/>
      </w:pPr>
      <w:bookmarkStart w:id="86" w:name="_Toc152166134"/>
      <w:r>
        <w:lastRenderedPageBreak/>
        <w:t>Definição</w:t>
      </w:r>
      <w:r w:rsidR="002F201A">
        <w:t xml:space="preserve"> dos </w:t>
      </w:r>
      <w:r>
        <w:t>Serviços</w:t>
      </w:r>
      <w:bookmarkEnd w:id="86"/>
    </w:p>
    <w:p w14:paraId="06B19BB7" w14:textId="7FF1B81D" w:rsidR="00084868" w:rsidRDefault="00084868" w:rsidP="00015B4A"/>
    <w:p w14:paraId="366A335E" w14:textId="3B8D459B" w:rsidR="00807C3E" w:rsidRDefault="00807C3E" w:rsidP="00807C3E">
      <w:pPr>
        <w:ind w:firstLine="431"/>
        <w:rPr>
          <w:highlight w:val="yellow"/>
        </w:rPr>
      </w:pPr>
      <w:r>
        <w:t>Nesta secção est</w:t>
      </w:r>
      <w:r w:rsidR="005E05C5">
        <w:t>á</w:t>
      </w:r>
      <w:r>
        <w:t xml:space="preserve"> representada </w:t>
      </w:r>
      <w:r w:rsidR="005E05C5">
        <w:t>uma</w:t>
      </w:r>
      <w:r>
        <w:t xml:space="preserve"> tabela de todas as rotas customizadas para o funcionamento das funcionalidades implementadas no projeto Carolo Farmacêutica.</w:t>
      </w:r>
    </w:p>
    <w:p w14:paraId="389E1C5D" w14:textId="77777777" w:rsidR="00807C3E" w:rsidRDefault="00807C3E" w:rsidP="1CEC47F0">
      <w:pPr>
        <w:rPr>
          <w:highlight w:val="yellow"/>
        </w:rPr>
        <w:sectPr w:rsidR="00807C3E" w:rsidSect="00D834B2">
          <w:headerReference w:type="default" r:id="rId84"/>
          <w:footerReference w:type="default" r:id="rId85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tbl>
      <w:tblPr>
        <w:tblStyle w:val="GridTable4-Accent5"/>
        <w:tblW w:w="14276" w:type="dxa"/>
        <w:tblLook w:val="04A0" w:firstRow="1" w:lastRow="0" w:firstColumn="1" w:lastColumn="0" w:noHBand="0" w:noVBand="1"/>
      </w:tblPr>
      <w:tblGrid>
        <w:gridCol w:w="706"/>
        <w:gridCol w:w="4353"/>
        <w:gridCol w:w="1316"/>
        <w:gridCol w:w="2083"/>
        <w:gridCol w:w="3311"/>
        <w:gridCol w:w="2507"/>
      </w:tblGrid>
      <w:tr w:rsidR="007468AF" w:rsidRPr="00462E37" w14:paraId="6E3FFFE3" w14:textId="77777777" w:rsidTr="008435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vAlign w:val="center"/>
          </w:tcPr>
          <w:p w14:paraId="35982D3D" w14:textId="77777777" w:rsidR="00807C3E" w:rsidRPr="00B52EA0" w:rsidRDefault="00807C3E" w:rsidP="000570A3">
            <w:pPr>
              <w:jc w:val="center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lastRenderedPageBreak/>
              <w:t xml:space="preserve">HTTP </w:t>
            </w:r>
            <w:proofErr w:type="spellStart"/>
            <w:r w:rsidRPr="00B52EA0">
              <w:rPr>
                <w:sz w:val="24"/>
                <w:szCs w:val="24"/>
                <w:lang w:val="pt-PT"/>
              </w:rPr>
              <w:t>Verb</w:t>
            </w:r>
            <w:proofErr w:type="spellEnd"/>
          </w:p>
        </w:tc>
        <w:tc>
          <w:tcPr>
            <w:tcW w:w="4414" w:type="dxa"/>
            <w:vAlign w:val="center"/>
          </w:tcPr>
          <w:p w14:paraId="2A0C5A4C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proofErr w:type="spellStart"/>
            <w:r w:rsidRPr="00B52EA0">
              <w:rPr>
                <w:sz w:val="24"/>
                <w:szCs w:val="24"/>
                <w:lang w:val="pt-PT"/>
              </w:rPr>
              <w:t>Endpoint</w:t>
            </w:r>
            <w:proofErr w:type="spellEnd"/>
          </w:p>
        </w:tc>
        <w:tc>
          <w:tcPr>
            <w:tcW w:w="1332" w:type="dxa"/>
            <w:vAlign w:val="center"/>
          </w:tcPr>
          <w:p w14:paraId="36F0E6FB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t>Descrição</w:t>
            </w:r>
          </w:p>
        </w:tc>
        <w:tc>
          <w:tcPr>
            <w:tcW w:w="2110" w:type="dxa"/>
            <w:vAlign w:val="center"/>
          </w:tcPr>
          <w:p w14:paraId="52DA0F10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t>Parâmetros</w:t>
            </w:r>
          </w:p>
        </w:tc>
        <w:tc>
          <w:tcPr>
            <w:tcW w:w="3165" w:type="dxa"/>
            <w:vAlign w:val="center"/>
          </w:tcPr>
          <w:p w14:paraId="1280B786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t>Pedido</w:t>
            </w:r>
          </w:p>
        </w:tc>
        <w:tc>
          <w:tcPr>
            <w:tcW w:w="2541" w:type="dxa"/>
            <w:vAlign w:val="center"/>
          </w:tcPr>
          <w:p w14:paraId="6F0D59EE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t>Resposta</w:t>
            </w:r>
            <w:r>
              <w:rPr>
                <w:sz w:val="24"/>
                <w:szCs w:val="24"/>
                <w:lang w:val="pt-PT"/>
              </w:rPr>
              <w:t xml:space="preserve"> (JSON)</w:t>
            </w:r>
          </w:p>
        </w:tc>
      </w:tr>
      <w:tr w:rsidR="007468AF" w:rsidRPr="00462E37" w14:paraId="2BE9EAAF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vAlign w:val="center"/>
          </w:tcPr>
          <w:p w14:paraId="58B309E8" w14:textId="0B99DBA9" w:rsidR="00230FBA" w:rsidRPr="00B52EA0" w:rsidRDefault="00230FBA" w:rsidP="00230FBA">
            <w:pPr>
              <w:jc w:val="left"/>
              <w:rPr>
                <w:sz w:val="24"/>
                <w:szCs w:val="24"/>
              </w:rPr>
            </w:pPr>
            <w:r w:rsidRPr="00230FBA">
              <w:t>GET</w:t>
            </w:r>
          </w:p>
        </w:tc>
        <w:tc>
          <w:tcPr>
            <w:tcW w:w="4414" w:type="dxa"/>
            <w:vAlign w:val="center"/>
          </w:tcPr>
          <w:p w14:paraId="678FF327" w14:textId="64DF5428" w:rsidR="00230FBA" w:rsidRPr="00B52EA0" w:rsidRDefault="00230FBA" w:rsidP="00230FB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230FBA">
              <w:t>clientes</w:t>
            </w:r>
            <w:proofErr w:type="spellEnd"/>
          </w:p>
        </w:tc>
        <w:tc>
          <w:tcPr>
            <w:tcW w:w="1332" w:type="dxa"/>
            <w:vAlign w:val="center"/>
          </w:tcPr>
          <w:p w14:paraId="18701243" w14:textId="2CBFF5B0" w:rsidR="00230FBA" w:rsidRPr="00B52EA0" w:rsidRDefault="00230FBA" w:rsidP="00230FB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230FBA">
              <w:t>Obter</w:t>
            </w:r>
            <w:proofErr w:type="spellEnd"/>
            <w:r w:rsidRPr="00230FBA">
              <w:t xml:space="preserve"> </w:t>
            </w:r>
            <w:proofErr w:type="spellStart"/>
            <w:r w:rsidRPr="00230FBA">
              <w:t>todos</w:t>
            </w:r>
            <w:proofErr w:type="spellEnd"/>
            <w:r w:rsidRPr="00230FBA">
              <w:t xml:space="preserve"> </w:t>
            </w:r>
            <w:proofErr w:type="spellStart"/>
            <w:r w:rsidRPr="00230FBA">
              <w:t>os</w:t>
            </w:r>
            <w:proofErr w:type="spellEnd"/>
            <w:r w:rsidRPr="00230FBA">
              <w:t xml:space="preserve"> </w:t>
            </w:r>
            <w:proofErr w:type="spellStart"/>
            <w:r w:rsidRPr="00230FBA">
              <w:t>client</w:t>
            </w:r>
            <w:r>
              <w:t>e</w:t>
            </w:r>
            <w:r w:rsidRPr="00230FBA">
              <w:t>s</w:t>
            </w:r>
            <w:proofErr w:type="spellEnd"/>
            <w:r w:rsidRPr="00230FBA">
              <w:t>.</w:t>
            </w:r>
          </w:p>
        </w:tc>
        <w:tc>
          <w:tcPr>
            <w:tcW w:w="2110" w:type="dxa"/>
            <w:vAlign w:val="center"/>
          </w:tcPr>
          <w:p w14:paraId="1E7947D1" w14:textId="77777777" w:rsidR="00230FBA" w:rsidRPr="00B52EA0" w:rsidRDefault="00230FBA" w:rsidP="000570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65" w:type="dxa"/>
            <w:vAlign w:val="center"/>
          </w:tcPr>
          <w:p w14:paraId="2DC4EE99" w14:textId="4C686673" w:rsidR="00230FBA" w:rsidRPr="00B52EA0" w:rsidRDefault="00230FBA" w:rsidP="00230FB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30FBA">
              <w:t xml:space="preserve">GET </w:t>
            </w:r>
            <w:proofErr w:type="spellStart"/>
            <w:r w:rsidRPr="00230FBA">
              <w:t>clientes</w:t>
            </w:r>
            <w:proofErr w:type="spellEnd"/>
          </w:p>
        </w:tc>
        <w:tc>
          <w:tcPr>
            <w:tcW w:w="2541" w:type="dxa"/>
            <w:vAlign w:val="center"/>
          </w:tcPr>
          <w:p w14:paraId="14495A7E" w14:textId="77777777" w:rsidR="00230FBA" w:rsidRPr="00D4184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{</w:t>
            </w:r>
          </w:p>
          <w:p w14:paraId="5D2144A0" w14:textId="77777777" w:rsidR="00230FBA" w:rsidRPr="00D4184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“data”: {</w:t>
            </w:r>
          </w:p>
          <w:p w14:paraId="30261C4D" w14:textId="64C26235" w:rsidR="00230FBA" w:rsidRPr="00D4184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“id”: 2,</w:t>
            </w:r>
          </w:p>
          <w:p w14:paraId="4A02FE7A" w14:textId="73F41EFF" w:rsidR="00230FBA" w:rsidRPr="00D4184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“</w:t>
            </w:r>
            <w:proofErr w:type="spellStart"/>
            <w:r w:rsidRPr="00D41847">
              <w:rPr>
                <w:lang w:val="pt-PT"/>
              </w:rPr>
              <w:t>username</w:t>
            </w:r>
            <w:proofErr w:type="spellEnd"/>
            <w:r w:rsidRPr="00D41847">
              <w:rPr>
                <w:lang w:val="pt-PT"/>
              </w:rPr>
              <w:t>”: “</w:t>
            </w:r>
            <w:r w:rsidR="0076719B" w:rsidRPr="00D41847">
              <w:rPr>
                <w:lang w:val="pt-PT"/>
              </w:rPr>
              <w:t>Tiago Saramago</w:t>
            </w:r>
            <w:r w:rsidRPr="00D41847">
              <w:rPr>
                <w:lang w:val="pt-PT"/>
              </w:rPr>
              <w:t>”,</w:t>
            </w:r>
          </w:p>
          <w:p w14:paraId="37C28383" w14:textId="76AA9F03" w:rsidR="00230FBA" w:rsidRPr="00D4184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“Email”: </w:t>
            </w:r>
            <w:hyperlink r:id="rId86" w:history="1">
              <w:r w:rsidR="0076719B" w:rsidRPr="00D41847">
                <w:rPr>
                  <w:lang w:val="pt-PT"/>
                </w:rPr>
                <w:t>tiagosaramago</w:t>
              </w:r>
              <w:r w:rsidRPr="00D41847">
                <w:rPr>
                  <w:rStyle w:val="Hyperlink"/>
                  <w:lang w:val="pt-PT"/>
                </w:rPr>
                <w:t>@gmail.com</w:t>
              </w:r>
            </w:hyperlink>
            <w:r w:rsidRPr="00D41847">
              <w:rPr>
                <w:lang w:val="pt-PT"/>
              </w:rPr>
              <w:t>,</w:t>
            </w:r>
          </w:p>
          <w:p w14:paraId="020AAD62" w14:textId="746CF349" w:rsidR="00230FBA" w:rsidRPr="00D41847" w:rsidRDefault="00230FBA" w:rsidP="007671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“N Utente”: “123456789”,</w:t>
            </w:r>
          </w:p>
          <w:p w14:paraId="19908E6D" w14:textId="76CA6034" w:rsidR="00230FBA" w:rsidRPr="00D4184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“</w:t>
            </w:r>
            <w:proofErr w:type="spellStart"/>
            <w:r w:rsidRPr="00D41847">
              <w:rPr>
                <w:lang w:val="pt-PT"/>
              </w:rPr>
              <w:t>Nif</w:t>
            </w:r>
            <w:proofErr w:type="spellEnd"/>
            <w:r w:rsidRPr="00D41847">
              <w:rPr>
                <w:lang w:val="pt-PT"/>
              </w:rPr>
              <w:t>”: “987654321”,</w:t>
            </w:r>
          </w:p>
          <w:p w14:paraId="2BC40073" w14:textId="20C0DDB0" w:rsidR="00230FBA" w:rsidRPr="00D4184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“Morada”: “Leiria”,</w:t>
            </w:r>
          </w:p>
          <w:p w14:paraId="62846FDC" w14:textId="14391545" w:rsidR="00230FBA" w:rsidRPr="00C87DC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1847">
              <w:rPr>
                <w:lang w:val="pt-PT"/>
              </w:rPr>
              <w:t xml:space="preserve">      </w:t>
            </w:r>
            <w:r>
              <w:t>“</w:t>
            </w:r>
            <w:proofErr w:type="spellStart"/>
            <w:r>
              <w:t>Telefone</w:t>
            </w:r>
            <w:proofErr w:type="spellEnd"/>
            <w:r>
              <w:t>”: “912345678”</w:t>
            </w:r>
          </w:p>
          <w:p w14:paraId="4D02C587" w14:textId="77777777" w:rsidR="00230FBA" w:rsidRPr="00C87DC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 xml:space="preserve">        }</w:t>
            </w:r>
          </w:p>
          <w:p w14:paraId="7E60B816" w14:textId="77777777" w:rsidR="00230FBA" w:rsidRPr="00C87DC7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 xml:space="preserve">    }</w:t>
            </w:r>
          </w:p>
          <w:p w14:paraId="77023CF8" w14:textId="42620A28" w:rsidR="00230FBA" w:rsidRPr="00B52EA0" w:rsidRDefault="00230FBA" w:rsidP="00230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  <w:tr w:rsidR="00BC4529" w:rsidRPr="00462E37" w14:paraId="6D3D33CC" w14:textId="77777777" w:rsidTr="00843581">
        <w:trPr>
          <w:trHeight w:val="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vAlign w:val="center"/>
          </w:tcPr>
          <w:p w14:paraId="5D519ACC" w14:textId="6D8A50F4" w:rsidR="00230FBA" w:rsidRPr="00230FBA" w:rsidRDefault="00230FBA" w:rsidP="00230FBA">
            <w:pPr>
              <w:jc w:val="left"/>
            </w:pPr>
            <w:r>
              <w:t>GET</w:t>
            </w:r>
          </w:p>
        </w:tc>
        <w:tc>
          <w:tcPr>
            <w:tcW w:w="4414" w:type="dxa"/>
            <w:vAlign w:val="center"/>
          </w:tcPr>
          <w:p w14:paraId="1EAC684A" w14:textId="0D4FF182" w:rsidR="00230FBA" w:rsidRPr="00230FBA" w:rsidRDefault="00230FBA" w:rsidP="00230FB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funcionarios</w:t>
            </w:r>
            <w:proofErr w:type="spellEnd"/>
          </w:p>
        </w:tc>
        <w:tc>
          <w:tcPr>
            <w:tcW w:w="1332" w:type="dxa"/>
            <w:vAlign w:val="center"/>
          </w:tcPr>
          <w:p w14:paraId="5729B31A" w14:textId="395FC4A0" w:rsidR="00230FBA" w:rsidRPr="00230FBA" w:rsidRDefault="00230FBA" w:rsidP="00230FB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</w:t>
            </w: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funcionários</w:t>
            </w:r>
            <w:proofErr w:type="spellEnd"/>
            <w:r>
              <w:t>.</w:t>
            </w:r>
          </w:p>
        </w:tc>
        <w:tc>
          <w:tcPr>
            <w:tcW w:w="2110" w:type="dxa"/>
            <w:vAlign w:val="center"/>
          </w:tcPr>
          <w:p w14:paraId="75C8CC93" w14:textId="77777777" w:rsidR="00230FBA" w:rsidRPr="00B52EA0" w:rsidRDefault="00230FBA" w:rsidP="000570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65" w:type="dxa"/>
            <w:vAlign w:val="center"/>
          </w:tcPr>
          <w:p w14:paraId="335D2554" w14:textId="38A68C21" w:rsidR="00230FBA" w:rsidRPr="00230FBA" w:rsidRDefault="00230FBA" w:rsidP="00230FB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funcionarios</w:t>
            </w:r>
            <w:proofErr w:type="spellEnd"/>
          </w:p>
        </w:tc>
        <w:tc>
          <w:tcPr>
            <w:tcW w:w="2541" w:type="dxa"/>
            <w:vAlign w:val="center"/>
          </w:tcPr>
          <w:p w14:paraId="50352632" w14:textId="77777777" w:rsidR="0076719B" w:rsidRPr="00D41847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{</w:t>
            </w:r>
          </w:p>
          <w:p w14:paraId="22072867" w14:textId="77777777" w:rsidR="0076719B" w:rsidRPr="00D41847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“data”: {</w:t>
            </w:r>
          </w:p>
          <w:p w14:paraId="07A5C1E7" w14:textId="77777777" w:rsidR="0076719B" w:rsidRPr="00D41847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“id”: 2,</w:t>
            </w:r>
          </w:p>
          <w:p w14:paraId="7D0C5D28" w14:textId="77777777" w:rsidR="0076719B" w:rsidRPr="00D41847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“</w:t>
            </w:r>
            <w:proofErr w:type="spellStart"/>
            <w:r w:rsidRPr="00D41847">
              <w:rPr>
                <w:lang w:val="pt-PT"/>
              </w:rPr>
              <w:t>username</w:t>
            </w:r>
            <w:proofErr w:type="spellEnd"/>
            <w:r w:rsidRPr="00D41847">
              <w:rPr>
                <w:lang w:val="pt-PT"/>
              </w:rPr>
              <w:t>”: “Pedro Francisco”,</w:t>
            </w:r>
          </w:p>
          <w:p w14:paraId="5E5EC81B" w14:textId="77777777" w:rsidR="0076719B" w:rsidRPr="00D41847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lastRenderedPageBreak/>
              <w:t xml:space="preserve">       “Email”: </w:t>
            </w:r>
            <w:hyperlink r:id="rId87" w:history="1">
              <w:r w:rsidRPr="00D41847">
                <w:rPr>
                  <w:rStyle w:val="Hyperlink"/>
                  <w:lang w:val="pt-PT"/>
                </w:rPr>
                <w:t>pedrofrancisco@gmail.com</w:t>
              </w:r>
            </w:hyperlink>
            <w:r w:rsidRPr="00D41847">
              <w:rPr>
                <w:lang w:val="pt-PT"/>
              </w:rPr>
              <w:t>,</w:t>
            </w:r>
          </w:p>
          <w:p w14:paraId="752FA852" w14:textId="77777777" w:rsidR="0076719B" w:rsidRPr="00D41847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“N Utente”: “123456789”,</w:t>
            </w:r>
          </w:p>
          <w:p w14:paraId="40593CF0" w14:textId="77777777" w:rsidR="0076719B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1847">
              <w:rPr>
                <w:lang w:val="pt-PT"/>
              </w:rPr>
              <w:t xml:space="preserve">      </w:t>
            </w:r>
            <w:r>
              <w:t>“</w:t>
            </w:r>
            <w:proofErr w:type="spellStart"/>
            <w:r>
              <w:t>Nif</w:t>
            </w:r>
            <w:proofErr w:type="spellEnd"/>
            <w:r>
              <w:t>”: “987654321”,</w:t>
            </w:r>
          </w:p>
          <w:p w14:paraId="3A839370" w14:textId="77777777" w:rsidR="0076719B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“Morada”: “Leiria”,</w:t>
            </w:r>
          </w:p>
          <w:p w14:paraId="64BBF7C4" w14:textId="77777777" w:rsidR="0076719B" w:rsidRPr="00C87DC7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“</w:t>
            </w:r>
            <w:proofErr w:type="spellStart"/>
            <w:r>
              <w:t>Telefone</w:t>
            </w:r>
            <w:proofErr w:type="spellEnd"/>
            <w:r>
              <w:t>”: “912345678”</w:t>
            </w:r>
          </w:p>
          <w:p w14:paraId="1A1D105E" w14:textId="77777777" w:rsidR="0076719B" w:rsidRPr="00C87DC7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DC7">
              <w:t xml:space="preserve">        }</w:t>
            </w:r>
          </w:p>
          <w:p w14:paraId="6809AAC8" w14:textId="77777777" w:rsidR="0076719B" w:rsidRPr="00C87DC7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87DC7">
              <w:t xml:space="preserve">    }</w:t>
            </w:r>
          </w:p>
          <w:p w14:paraId="176DE029" w14:textId="7085FA28" w:rsidR="00230FBA" w:rsidRPr="00B52EA0" w:rsidRDefault="0076719B" w:rsidP="007671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  <w:tr w:rsidR="007468AF" w:rsidRPr="00462E37" w14:paraId="21B8B8EF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vAlign w:val="center"/>
          </w:tcPr>
          <w:p w14:paraId="41392FF5" w14:textId="0FAC90C7" w:rsidR="00D41847" w:rsidRDefault="005526F7" w:rsidP="00230FBA">
            <w:pPr>
              <w:jc w:val="left"/>
            </w:pPr>
            <w:r>
              <w:lastRenderedPageBreak/>
              <w:t>GET</w:t>
            </w:r>
          </w:p>
        </w:tc>
        <w:tc>
          <w:tcPr>
            <w:tcW w:w="4414" w:type="dxa"/>
            <w:vAlign w:val="center"/>
          </w:tcPr>
          <w:p w14:paraId="49F1930F" w14:textId="30435224" w:rsidR="00D41847" w:rsidRDefault="005526F7" w:rsidP="00230FB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produtos</w:t>
            </w:r>
            <w:proofErr w:type="spellEnd"/>
          </w:p>
        </w:tc>
        <w:tc>
          <w:tcPr>
            <w:tcW w:w="1332" w:type="dxa"/>
            <w:vAlign w:val="center"/>
          </w:tcPr>
          <w:p w14:paraId="53A3841C" w14:textId="5CB9262E" w:rsidR="00D41847" w:rsidRDefault="005526F7" w:rsidP="00230FB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</w:t>
            </w: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produtos</w:t>
            </w:r>
            <w:proofErr w:type="spellEnd"/>
            <w:r>
              <w:t>.</w:t>
            </w:r>
          </w:p>
        </w:tc>
        <w:tc>
          <w:tcPr>
            <w:tcW w:w="2110" w:type="dxa"/>
            <w:vAlign w:val="center"/>
          </w:tcPr>
          <w:p w14:paraId="431001F6" w14:textId="77777777" w:rsidR="00D41847" w:rsidRPr="00B52EA0" w:rsidRDefault="00D41847" w:rsidP="000570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65" w:type="dxa"/>
            <w:vAlign w:val="center"/>
          </w:tcPr>
          <w:p w14:paraId="58280166" w14:textId="03C1B3AF" w:rsidR="00D41847" w:rsidRDefault="005526F7" w:rsidP="00230FB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produtos</w:t>
            </w:r>
            <w:proofErr w:type="spellEnd"/>
          </w:p>
        </w:tc>
        <w:tc>
          <w:tcPr>
            <w:tcW w:w="2541" w:type="dxa"/>
            <w:vAlign w:val="center"/>
          </w:tcPr>
          <w:p w14:paraId="0179F39F" w14:textId="77777777" w:rsidR="00D47FBF" w:rsidRPr="00F92E64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>[</w:t>
            </w:r>
          </w:p>
          <w:p w14:paraId="3E83C53F" w14:textId="77777777" w:rsidR="00D47FBF" w:rsidRPr="00F92E64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 xml:space="preserve">    {</w:t>
            </w:r>
          </w:p>
          <w:p w14:paraId="6032DB5A" w14:textId="77777777" w:rsidR="00D47FBF" w:rsidRPr="00F92E64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 xml:space="preserve">        "id": 1,</w:t>
            </w:r>
          </w:p>
          <w:p w14:paraId="1A15EC5B" w14:textId="77777777" w:rsidR="00D47FBF" w:rsidRPr="00F92E64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 xml:space="preserve">        "nome": "</w:t>
            </w:r>
            <w:proofErr w:type="spellStart"/>
            <w:r w:rsidRPr="00F92E64">
              <w:rPr>
                <w:lang w:val="pt-PT"/>
              </w:rPr>
              <w:t>Brufen</w:t>
            </w:r>
            <w:proofErr w:type="spellEnd"/>
            <w:r w:rsidRPr="00F92E64">
              <w:rPr>
                <w:lang w:val="pt-PT"/>
              </w:rPr>
              <w:t>",</w:t>
            </w:r>
          </w:p>
          <w:p w14:paraId="56191EAC" w14:textId="77777777" w:rsidR="00D47FBF" w:rsidRPr="00F92E64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 xml:space="preserve">        "</w:t>
            </w:r>
            <w:proofErr w:type="spellStart"/>
            <w:r w:rsidRPr="00F92E64">
              <w:rPr>
                <w:lang w:val="pt-PT"/>
              </w:rPr>
              <w:t>prescricao_medica</w:t>
            </w:r>
            <w:proofErr w:type="spellEnd"/>
            <w:r w:rsidRPr="00F92E64">
              <w:rPr>
                <w:lang w:val="pt-PT"/>
              </w:rPr>
              <w:t>": 0,</w:t>
            </w:r>
          </w:p>
          <w:p w14:paraId="1CBA8E7E" w14:textId="77777777" w:rsidR="00D47FBF" w:rsidRPr="00F92E64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 xml:space="preserve">        "</w:t>
            </w:r>
            <w:proofErr w:type="spellStart"/>
            <w:r w:rsidRPr="00F92E64">
              <w:rPr>
                <w:lang w:val="pt-PT"/>
              </w:rPr>
              <w:t>preco</w:t>
            </w:r>
            <w:proofErr w:type="spellEnd"/>
            <w:r w:rsidRPr="00F92E64">
              <w:rPr>
                <w:lang w:val="pt-PT"/>
              </w:rPr>
              <w:t>": 2,</w:t>
            </w:r>
          </w:p>
          <w:p w14:paraId="3BF941BA" w14:textId="77777777" w:rsidR="00D47FBF" w:rsidRPr="00F92E64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 xml:space="preserve">        "quantidade": 10,</w:t>
            </w:r>
          </w:p>
          <w:p w14:paraId="645B611F" w14:textId="77777777" w:rsidR="00D47FBF" w:rsidRPr="00F92E64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 xml:space="preserve">        "</w:t>
            </w:r>
            <w:proofErr w:type="spellStart"/>
            <w:r w:rsidRPr="00F92E64">
              <w:rPr>
                <w:lang w:val="pt-PT"/>
              </w:rPr>
              <w:t>categoria_id</w:t>
            </w:r>
            <w:proofErr w:type="spellEnd"/>
            <w:r w:rsidRPr="00F92E64">
              <w:rPr>
                <w:lang w:val="pt-PT"/>
              </w:rPr>
              <w:t>": 1,</w:t>
            </w:r>
          </w:p>
          <w:p w14:paraId="20A9D953" w14:textId="77777777" w:rsidR="00D47FBF" w:rsidRPr="00F92E64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 xml:space="preserve">        "</w:t>
            </w:r>
            <w:proofErr w:type="spellStart"/>
            <w:r w:rsidRPr="00F92E64">
              <w:rPr>
                <w:lang w:val="pt-PT"/>
              </w:rPr>
              <w:t>iva_id</w:t>
            </w:r>
            <w:proofErr w:type="spellEnd"/>
            <w:r w:rsidRPr="00F92E64">
              <w:rPr>
                <w:lang w:val="pt-PT"/>
              </w:rPr>
              <w:t>": 1</w:t>
            </w:r>
          </w:p>
          <w:p w14:paraId="2F0310AE" w14:textId="77777777" w:rsidR="00D47FBF" w:rsidRPr="00D47FBF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92E64">
              <w:rPr>
                <w:lang w:val="pt-PT"/>
              </w:rPr>
              <w:t xml:space="preserve">    </w:t>
            </w:r>
            <w:r w:rsidRPr="00D47FBF">
              <w:t>}</w:t>
            </w:r>
          </w:p>
          <w:p w14:paraId="11CA8764" w14:textId="1683C6A4" w:rsidR="00F92E64" w:rsidRPr="00C87DC7" w:rsidRDefault="00D47FBF" w:rsidP="00D47F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7FBF">
              <w:t>]</w:t>
            </w:r>
          </w:p>
        </w:tc>
      </w:tr>
      <w:tr w:rsidR="00F92E64" w:rsidRPr="00462E37" w14:paraId="41B10F5B" w14:textId="77777777" w:rsidTr="00843581">
        <w:trPr>
          <w:trHeight w:val="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vAlign w:val="center"/>
          </w:tcPr>
          <w:p w14:paraId="6D9740EE" w14:textId="043AEAE1" w:rsidR="00F92E64" w:rsidRDefault="00F92E64" w:rsidP="00230FBA">
            <w:pPr>
              <w:jc w:val="left"/>
            </w:pPr>
            <w:r>
              <w:lastRenderedPageBreak/>
              <w:t>GET</w:t>
            </w:r>
          </w:p>
        </w:tc>
        <w:tc>
          <w:tcPr>
            <w:tcW w:w="4414" w:type="dxa"/>
            <w:vAlign w:val="center"/>
          </w:tcPr>
          <w:p w14:paraId="5EA2EE7C" w14:textId="5674C989" w:rsidR="00F92E64" w:rsidRDefault="00F92E64" w:rsidP="00230FB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ivasativos</w:t>
            </w:r>
            <w:proofErr w:type="spellEnd"/>
          </w:p>
        </w:tc>
        <w:tc>
          <w:tcPr>
            <w:tcW w:w="1332" w:type="dxa"/>
            <w:vAlign w:val="center"/>
          </w:tcPr>
          <w:p w14:paraId="2BA3E6FC" w14:textId="4A111483" w:rsidR="00F92E64" w:rsidRPr="00F92E64" w:rsidRDefault="00F92E64" w:rsidP="00230FB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F92E64">
              <w:rPr>
                <w:lang w:val="pt-PT"/>
              </w:rPr>
              <w:t>Obter todas as taxas d</w:t>
            </w:r>
            <w:r>
              <w:rPr>
                <w:lang w:val="pt-PT"/>
              </w:rPr>
              <w:t>e iva ativas</w:t>
            </w:r>
          </w:p>
        </w:tc>
        <w:tc>
          <w:tcPr>
            <w:tcW w:w="2110" w:type="dxa"/>
            <w:vAlign w:val="center"/>
          </w:tcPr>
          <w:p w14:paraId="49E12684" w14:textId="77777777" w:rsidR="00F92E64" w:rsidRPr="00F92E64" w:rsidRDefault="00F92E64" w:rsidP="000570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</w:p>
        </w:tc>
        <w:tc>
          <w:tcPr>
            <w:tcW w:w="3165" w:type="dxa"/>
            <w:vAlign w:val="center"/>
          </w:tcPr>
          <w:p w14:paraId="5D8F6F0B" w14:textId="3B452812" w:rsidR="00F92E64" w:rsidRPr="00F92E64" w:rsidRDefault="00F92E64" w:rsidP="00230FBA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GET ivas</w:t>
            </w:r>
          </w:p>
        </w:tc>
        <w:tc>
          <w:tcPr>
            <w:tcW w:w="2541" w:type="dxa"/>
            <w:vAlign w:val="center"/>
          </w:tcPr>
          <w:p w14:paraId="31B8A3A4" w14:textId="77777777" w:rsidR="00F92E64" w:rsidRDefault="00F92E64" w:rsidP="00D47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[</w:t>
            </w:r>
          </w:p>
          <w:p w14:paraId="62E93C51" w14:textId="686C8BBB" w:rsidR="00F92E64" w:rsidRDefault="00F92E64" w:rsidP="00D47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 {</w:t>
            </w:r>
          </w:p>
          <w:p w14:paraId="0ACAC338" w14:textId="2FB8B41D" w:rsidR="00F92E64" w:rsidRDefault="00F92E64" w:rsidP="00D47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     </w:t>
            </w:r>
            <w:r w:rsidR="00912D86">
              <w:rPr>
                <w:lang w:val="pt-PT"/>
              </w:rPr>
              <w:t>“id”:1,</w:t>
            </w:r>
          </w:p>
          <w:p w14:paraId="1D0EE54D" w14:textId="69D20DB9" w:rsidR="00912D86" w:rsidRDefault="00912D86" w:rsidP="00D47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     “percentagem”:13,</w:t>
            </w:r>
          </w:p>
          <w:p w14:paraId="5EB830C6" w14:textId="1E364AB3" w:rsidR="00912D86" w:rsidRDefault="00912D86" w:rsidP="00D47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       “vigor”:1</w:t>
            </w:r>
          </w:p>
          <w:p w14:paraId="6ABEF946" w14:textId="16BB9B4D" w:rsidR="00912D86" w:rsidRDefault="00912D86" w:rsidP="00D47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       “</w:t>
            </w:r>
            <w:proofErr w:type="spellStart"/>
            <w:r>
              <w:rPr>
                <w:lang w:val="pt-PT"/>
              </w:rPr>
              <w:t>descricao</w:t>
            </w:r>
            <w:proofErr w:type="spellEnd"/>
            <w:r>
              <w:rPr>
                <w:lang w:val="pt-PT"/>
              </w:rPr>
              <w:t>”</w:t>
            </w:r>
            <w:proofErr w:type="gramStart"/>
            <w:r>
              <w:rPr>
                <w:lang w:val="pt-PT"/>
              </w:rPr>
              <w:t>:”Taxa</w:t>
            </w:r>
            <w:proofErr w:type="gramEnd"/>
            <w:r>
              <w:rPr>
                <w:lang w:val="pt-PT"/>
              </w:rPr>
              <w:t xml:space="preserve"> media”</w:t>
            </w:r>
          </w:p>
          <w:p w14:paraId="21C45E8F" w14:textId="64D4FFF6" w:rsidR="00F92E64" w:rsidRDefault="00F92E64" w:rsidP="00D47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 }</w:t>
            </w:r>
          </w:p>
          <w:p w14:paraId="62A3D1B6" w14:textId="42ED25C0" w:rsidR="00F92E64" w:rsidRPr="00F92E64" w:rsidRDefault="00F92E64" w:rsidP="00D47F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]</w:t>
            </w:r>
          </w:p>
        </w:tc>
      </w:tr>
      <w:tr w:rsidR="007468AF" w:rsidRPr="004063E1" w14:paraId="6B4789B3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60F3BA95" w14:textId="12EB0179" w:rsidR="009A66CF" w:rsidRDefault="009A66CF" w:rsidP="006C1F21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0149D0D5" w14:textId="757E718B" w:rsidR="009A66CF" w:rsidRPr="00CA5754" w:rsidRDefault="001A08A3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compras</w:t>
            </w:r>
            <w:proofErr w:type="spellEnd"/>
            <w:r w:rsidR="009555CE">
              <w:t>/{</w:t>
            </w:r>
            <w:proofErr w:type="spellStart"/>
            <w:r>
              <w:t>cliente</w:t>
            </w:r>
            <w:r w:rsidR="009555CE">
              <w:t>_id</w:t>
            </w:r>
            <w:proofErr w:type="spellEnd"/>
            <w:r w:rsidR="009555CE">
              <w:t>}</w:t>
            </w:r>
          </w:p>
        </w:tc>
        <w:tc>
          <w:tcPr>
            <w:tcW w:w="1332" w:type="dxa"/>
          </w:tcPr>
          <w:p w14:paraId="07DD21AC" w14:textId="21F45EFE" w:rsidR="009A66CF" w:rsidRPr="00D41847" w:rsidRDefault="009A66C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Obter todas as </w:t>
            </w:r>
            <w:r w:rsidR="00DA3D8A" w:rsidRPr="00D41847">
              <w:rPr>
                <w:lang w:val="pt-PT"/>
              </w:rPr>
              <w:t>compras</w:t>
            </w:r>
            <w:r w:rsidRPr="00D41847">
              <w:rPr>
                <w:lang w:val="pt-PT"/>
              </w:rPr>
              <w:t xml:space="preserve"> realizadas</w:t>
            </w:r>
            <w:r w:rsidR="00435188" w:rsidRPr="00D41847">
              <w:rPr>
                <w:lang w:val="pt-PT"/>
              </w:rPr>
              <w:t xml:space="preserve"> pelo mencionado</w:t>
            </w:r>
            <w:r w:rsidRPr="00D41847">
              <w:rPr>
                <w:lang w:val="pt-PT"/>
              </w:rPr>
              <w:t>.</w:t>
            </w:r>
          </w:p>
        </w:tc>
        <w:tc>
          <w:tcPr>
            <w:tcW w:w="2110" w:type="dxa"/>
          </w:tcPr>
          <w:p w14:paraId="49616FFE" w14:textId="48493AD3" w:rsidR="006554BA" w:rsidRPr="00664F92" w:rsidRDefault="001A08A3" w:rsidP="00664F92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cliente</w:t>
            </w:r>
            <w:r w:rsidR="009555CE">
              <w:t>_id</w:t>
            </w:r>
            <w:proofErr w:type="spellEnd"/>
            <w:r w:rsidR="009555CE">
              <w:t xml:space="preserve"> (required)</w:t>
            </w:r>
          </w:p>
        </w:tc>
        <w:tc>
          <w:tcPr>
            <w:tcW w:w="3165" w:type="dxa"/>
          </w:tcPr>
          <w:p w14:paraId="3A124492" w14:textId="69147B61" w:rsidR="009A66CF" w:rsidRDefault="009A66C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 w:rsidR="001A08A3">
              <w:t>compra</w:t>
            </w:r>
            <w:r w:rsidR="009555CE">
              <w:t>s</w:t>
            </w:r>
            <w:proofErr w:type="spellEnd"/>
            <w:r w:rsidR="009555CE">
              <w:t>/</w:t>
            </w:r>
            <w:r w:rsidR="001A08A3">
              <w:t>3</w:t>
            </w:r>
          </w:p>
        </w:tc>
        <w:tc>
          <w:tcPr>
            <w:tcW w:w="2541" w:type="dxa"/>
          </w:tcPr>
          <w:p w14:paraId="6271F101" w14:textId="77777777" w:rsidR="00C87DC7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>{</w:t>
            </w:r>
          </w:p>
          <w:p w14:paraId="4837A64E" w14:textId="76AFEDC5" w:rsidR="00C87DC7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 xml:space="preserve">    </w:t>
            </w:r>
            <w:r w:rsidR="00AC0111">
              <w:t>“</w:t>
            </w:r>
            <w:r w:rsidRPr="00C87DC7">
              <w:t>data</w:t>
            </w:r>
            <w:r w:rsidR="00AC0111">
              <w:t>”</w:t>
            </w:r>
            <w:r w:rsidRPr="00C87DC7">
              <w:t>: {</w:t>
            </w:r>
          </w:p>
          <w:p w14:paraId="19F3CA3E" w14:textId="424DB39C" w:rsidR="00C87DC7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 xml:space="preserve">        </w:t>
            </w:r>
            <w:r w:rsidR="00AC0111">
              <w:t>“</w:t>
            </w:r>
            <w:proofErr w:type="spellStart"/>
            <w:r w:rsidRPr="00C87DC7">
              <w:t>Estabelecimento</w:t>
            </w:r>
            <w:proofErr w:type="spellEnd"/>
            <w:r w:rsidR="00AC0111">
              <w:t>”</w:t>
            </w:r>
            <w:r w:rsidRPr="00C87DC7">
              <w:t>:</w:t>
            </w:r>
            <w:r w:rsidR="006A561F">
              <w:t xml:space="preserve"> </w:t>
            </w:r>
            <w:r w:rsidR="00AC0111">
              <w:t>“</w:t>
            </w:r>
            <w:r w:rsidRPr="00C87DC7">
              <w:t xml:space="preserve">Carolo </w:t>
            </w:r>
            <w:proofErr w:type="spellStart"/>
            <w:r w:rsidRPr="00C87DC7">
              <w:t>Farmacêutica</w:t>
            </w:r>
            <w:proofErr w:type="spellEnd"/>
            <w:r w:rsidRPr="00C87DC7">
              <w:t xml:space="preserve"> </w:t>
            </w:r>
            <w:r w:rsidR="00AC0111">
              <w:t>–</w:t>
            </w:r>
            <w:r w:rsidRPr="00C87DC7">
              <w:t xml:space="preserve"> Leiria</w:t>
            </w:r>
            <w:r w:rsidR="00AC0111">
              <w:t>”</w:t>
            </w:r>
            <w:r w:rsidRPr="00C87DC7">
              <w:t>,</w:t>
            </w:r>
          </w:p>
          <w:p w14:paraId="38A26013" w14:textId="63D9EDAA" w:rsidR="00C87DC7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 xml:space="preserve">        </w:t>
            </w:r>
            <w:r w:rsidR="00AC0111">
              <w:t>“</w:t>
            </w:r>
            <w:proofErr w:type="spellStart"/>
            <w:r w:rsidRPr="00C87DC7">
              <w:t>vendas</w:t>
            </w:r>
            <w:proofErr w:type="spellEnd"/>
            <w:r w:rsidR="00AC0111">
              <w:t>”</w:t>
            </w:r>
            <w:r w:rsidRPr="00C87DC7">
              <w:t>: {</w:t>
            </w:r>
          </w:p>
          <w:p w14:paraId="484C918B" w14:textId="1FD850D3" w:rsidR="00C87DC7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 xml:space="preserve">            </w:t>
            </w:r>
            <w:r w:rsidR="00AC0111">
              <w:t>“</w:t>
            </w:r>
            <w:proofErr w:type="spellStart"/>
            <w:r w:rsidRPr="00C87DC7">
              <w:t>valores</w:t>
            </w:r>
            <w:proofErr w:type="spellEnd"/>
            <w:r w:rsidR="00AC0111">
              <w:t>”</w:t>
            </w:r>
            <w:r w:rsidRPr="00C87DC7">
              <w:t>: 20.00,</w:t>
            </w:r>
          </w:p>
          <w:p w14:paraId="3C7856C4" w14:textId="14A54A0C" w:rsidR="00C87DC7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 xml:space="preserve">            </w:t>
            </w:r>
            <w:r w:rsidR="00AC0111">
              <w:t>“</w:t>
            </w:r>
            <w:r w:rsidRPr="00C87DC7">
              <w:t>data</w:t>
            </w:r>
            <w:r w:rsidR="00AC0111">
              <w:t>”</w:t>
            </w:r>
            <w:r w:rsidRPr="00C87DC7">
              <w:t xml:space="preserve">: </w:t>
            </w:r>
            <w:r w:rsidR="00F7344D">
              <w:t>“</w:t>
            </w:r>
            <w:r w:rsidRPr="00C87DC7">
              <w:t>24/11/2023</w:t>
            </w:r>
            <w:r w:rsidR="00F7344D">
              <w:t>”</w:t>
            </w:r>
          </w:p>
          <w:p w14:paraId="6FA56BCD" w14:textId="77777777" w:rsidR="00C87DC7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 xml:space="preserve">        }</w:t>
            </w:r>
          </w:p>
          <w:p w14:paraId="38258611" w14:textId="77777777" w:rsidR="00C87DC7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DC7">
              <w:t xml:space="preserve">    }</w:t>
            </w:r>
          </w:p>
          <w:p w14:paraId="69DD5660" w14:textId="129517EA" w:rsidR="009A66CF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87DC7">
              <w:t>}</w:t>
            </w:r>
          </w:p>
        </w:tc>
      </w:tr>
      <w:tr w:rsidR="007468AF" w:rsidRPr="004063E1" w14:paraId="3CD28333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22739A70" w14:textId="67DBEA86" w:rsidR="00B54636" w:rsidRDefault="00B54636" w:rsidP="006C1F21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47F886BD" w14:textId="3ACF3AEE" w:rsidR="00B54636" w:rsidRDefault="00B54636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estatisticas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2455E883" w14:textId="46F69A22" w:rsidR="00B54636" w:rsidRPr="00D41847" w:rsidRDefault="00B54636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Obter as </w:t>
            </w:r>
            <w:proofErr w:type="spellStart"/>
            <w:r w:rsidRPr="00D41847">
              <w:rPr>
                <w:lang w:val="pt-PT"/>
              </w:rPr>
              <w:t>estastísticas</w:t>
            </w:r>
            <w:proofErr w:type="spellEnd"/>
            <w:r w:rsidRPr="00D41847">
              <w:rPr>
                <w:lang w:val="pt-PT"/>
              </w:rPr>
              <w:t xml:space="preserve"> do cliente </w:t>
            </w:r>
            <w:r w:rsidR="00435188" w:rsidRPr="00D41847">
              <w:rPr>
                <w:lang w:val="pt-PT"/>
              </w:rPr>
              <w:t>mencionado</w:t>
            </w:r>
            <w:r w:rsidRPr="00D41847">
              <w:rPr>
                <w:lang w:val="pt-PT"/>
              </w:rPr>
              <w:t>.</w:t>
            </w:r>
          </w:p>
        </w:tc>
        <w:tc>
          <w:tcPr>
            <w:tcW w:w="2110" w:type="dxa"/>
          </w:tcPr>
          <w:p w14:paraId="0EC5B9FE" w14:textId="53F652D0" w:rsidR="00B54636" w:rsidRDefault="00B54636" w:rsidP="00CE2C8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527CF4ED" w14:textId="7DFF3A87" w:rsidR="00B54636" w:rsidRDefault="00B54636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estatisticas</w:t>
            </w:r>
            <w:proofErr w:type="spellEnd"/>
            <w:r>
              <w:t>/3</w:t>
            </w:r>
          </w:p>
        </w:tc>
        <w:tc>
          <w:tcPr>
            <w:tcW w:w="2541" w:type="dxa"/>
          </w:tcPr>
          <w:p w14:paraId="07A94F27" w14:textId="77777777" w:rsidR="00D75641" w:rsidRPr="00D75641" w:rsidRDefault="00D75641" w:rsidP="00D7564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75641">
              <w:t>{</w:t>
            </w:r>
          </w:p>
          <w:p w14:paraId="054E3BE0" w14:textId="20B59DCA" w:rsidR="00D75641" w:rsidRPr="00D75641" w:rsidRDefault="00D75641" w:rsidP="00D7564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75641">
              <w:t xml:space="preserve">    </w:t>
            </w:r>
            <w:r w:rsidR="00AC0111">
              <w:t>“</w:t>
            </w:r>
            <w:r w:rsidRPr="00D75641">
              <w:t>data</w:t>
            </w:r>
            <w:r w:rsidR="00AC0111">
              <w:t>”</w:t>
            </w:r>
            <w:r w:rsidRPr="00D75641">
              <w:t>: {</w:t>
            </w:r>
          </w:p>
          <w:p w14:paraId="255BB666" w14:textId="6DADF0D3" w:rsidR="00D75641" w:rsidRPr="00D75641" w:rsidRDefault="00D75641" w:rsidP="00D7564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75641">
              <w:t xml:space="preserve">        </w:t>
            </w:r>
            <w:r w:rsidR="00AC0111">
              <w:t>“</w:t>
            </w:r>
            <w:proofErr w:type="spellStart"/>
            <w:r w:rsidRPr="00D75641">
              <w:t>Estatísticas</w:t>
            </w:r>
            <w:proofErr w:type="spellEnd"/>
            <w:r w:rsidR="00AC0111">
              <w:t>”</w:t>
            </w:r>
            <w:r w:rsidRPr="00D75641">
              <w:t>: {</w:t>
            </w:r>
          </w:p>
          <w:p w14:paraId="4A713F78" w14:textId="0556B5A6" w:rsidR="00D75641" w:rsidRPr="00D41847" w:rsidRDefault="00D75641" w:rsidP="00D7564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75641">
              <w:t xml:space="preserve">            </w:t>
            </w:r>
            <w:r w:rsidR="00AC0111" w:rsidRPr="00D41847">
              <w:rPr>
                <w:lang w:val="pt-PT"/>
              </w:rPr>
              <w:t>“</w:t>
            </w:r>
            <w:r w:rsidRPr="00D41847">
              <w:rPr>
                <w:lang w:val="pt-PT"/>
              </w:rPr>
              <w:t>valor gasto em compras</w:t>
            </w:r>
            <w:r w:rsidR="00AC0111" w:rsidRPr="00D41847">
              <w:rPr>
                <w:lang w:val="pt-PT"/>
              </w:rPr>
              <w:t>”</w:t>
            </w:r>
            <w:r w:rsidRPr="00D41847">
              <w:rPr>
                <w:lang w:val="pt-PT"/>
              </w:rPr>
              <w:t>: 20.00,</w:t>
            </w:r>
          </w:p>
          <w:p w14:paraId="759CC551" w14:textId="068CB5C1" w:rsidR="00D75641" w:rsidRPr="00D41847" w:rsidRDefault="00D75641" w:rsidP="00D7564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lastRenderedPageBreak/>
              <w:t xml:space="preserve">            </w:t>
            </w:r>
            <w:r w:rsidR="00AC0111" w:rsidRPr="00D41847">
              <w:rPr>
                <w:lang w:val="pt-PT"/>
              </w:rPr>
              <w:t>“</w:t>
            </w:r>
            <w:r w:rsidRPr="00D41847">
              <w:rPr>
                <w:lang w:val="pt-PT"/>
              </w:rPr>
              <w:t>medicamentos comprados recentemente</w:t>
            </w:r>
            <w:r w:rsidR="00AC0111" w:rsidRPr="00D41847">
              <w:rPr>
                <w:lang w:val="pt-PT"/>
              </w:rPr>
              <w:t>”</w:t>
            </w:r>
            <w:r w:rsidRPr="00D41847">
              <w:rPr>
                <w:lang w:val="pt-PT"/>
              </w:rPr>
              <w:t>: [</w:t>
            </w:r>
            <w:r w:rsidR="00AC0111" w:rsidRPr="00D41847">
              <w:rPr>
                <w:lang w:val="pt-PT"/>
              </w:rPr>
              <w:t>“</w:t>
            </w:r>
            <w:r w:rsidRPr="00D41847">
              <w:rPr>
                <w:lang w:val="pt-PT"/>
              </w:rPr>
              <w:t>produto x</w:t>
            </w:r>
            <w:r w:rsidR="00AC0111" w:rsidRPr="00D41847">
              <w:rPr>
                <w:lang w:val="pt-PT"/>
              </w:rPr>
              <w:t>”</w:t>
            </w:r>
            <w:r w:rsidRPr="00D41847">
              <w:rPr>
                <w:lang w:val="pt-PT"/>
              </w:rPr>
              <w:t xml:space="preserve">, </w:t>
            </w:r>
            <w:r w:rsidR="00AC0111" w:rsidRPr="00D41847">
              <w:rPr>
                <w:lang w:val="pt-PT"/>
              </w:rPr>
              <w:t>“</w:t>
            </w:r>
            <w:r w:rsidRPr="00D41847">
              <w:rPr>
                <w:lang w:val="pt-PT"/>
              </w:rPr>
              <w:t>produto y</w:t>
            </w:r>
            <w:r w:rsidR="00AC0111" w:rsidRPr="00D41847">
              <w:rPr>
                <w:lang w:val="pt-PT"/>
              </w:rPr>
              <w:t>”</w:t>
            </w:r>
            <w:r w:rsidRPr="00D41847">
              <w:rPr>
                <w:lang w:val="pt-PT"/>
              </w:rPr>
              <w:t>]</w:t>
            </w:r>
          </w:p>
          <w:p w14:paraId="1A4AB5C1" w14:textId="77777777" w:rsidR="00D75641" w:rsidRPr="00D75641" w:rsidRDefault="00D75641" w:rsidP="00D7564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1847">
              <w:rPr>
                <w:lang w:val="pt-PT"/>
              </w:rPr>
              <w:t xml:space="preserve">        </w:t>
            </w:r>
            <w:r w:rsidRPr="00D75641">
              <w:t>}</w:t>
            </w:r>
          </w:p>
          <w:p w14:paraId="3F2B745F" w14:textId="77777777" w:rsidR="00D75641" w:rsidRPr="00D75641" w:rsidRDefault="00D75641" w:rsidP="00D7564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75641">
              <w:t xml:space="preserve">    }</w:t>
            </w:r>
          </w:p>
          <w:p w14:paraId="1ECD1605" w14:textId="011C3064" w:rsidR="00B54636" w:rsidRPr="004063E1" w:rsidRDefault="00D75641" w:rsidP="00D7564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75641">
              <w:t>}</w:t>
            </w:r>
          </w:p>
        </w:tc>
      </w:tr>
      <w:tr w:rsidR="007468AF" w:rsidRPr="004063E1" w14:paraId="6D5FE093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0ECE84D3" w14:textId="6450DD9C" w:rsidR="009137C6" w:rsidRDefault="009137C6" w:rsidP="006C1F21">
            <w:pPr>
              <w:jc w:val="left"/>
            </w:pPr>
            <w:r>
              <w:lastRenderedPageBreak/>
              <w:t>GET</w:t>
            </w:r>
          </w:p>
        </w:tc>
        <w:tc>
          <w:tcPr>
            <w:tcW w:w="4414" w:type="dxa"/>
          </w:tcPr>
          <w:p w14:paraId="23CA42E9" w14:textId="2A834A24" w:rsidR="009137C6" w:rsidRDefault="009137C6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receitasMedicas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21759739" w14:textId="05CAF710" w:rsidR="009137C6" w:rsidRPr="00D41847" w:rsidRDefault="009137C6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Obter todas as receitas médicas do cliente </w:t>
            </w:r>
            <w:r w:rsidR="00435188" w:rsidRPr="00D41847">
              <w:rPr>
                <w:lang w:val="pt-PT"/>
              </w:rPr>
              <w:t>mencionado</w:t>
            </w:r>
            <w:r w:rsidRPr="00D41847">
              <w:rPr>
                <w:lang w:val="pt-PT"/>
              </w:rPr>
              <w:t>.</w:t>
            </w:r>
          </w:p>
        </w:tc>
        <w:tc>
          <w:tcPr>
            <w:tcW w:w="2110" w:type="dxa"/>
          </w:tcPr>
          <w:p w14:paraId="3737307D" w14:textId="09D88C86" w:rsidR="009137C6" w:rsidRDefault="009137C6" w:rsidP="00CE2C8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5B4BE986" w14:textId="157E353C" w:rsidR="009137C6" w:rsidRDefault="009137C6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receitasMedicas</w:t>
            </w:r>
            <w:proofErr w:type="spellEnd"/>
            <w:r>
              <w:t>/3</w:t>
            </w:r>
          </w:p>
        </w:tc>
        <w:tc>
          <w:tcPr>
            <w:tcW w:w="2541" w:type="dxa"/>
          </w:tcPr>
          <w:p w14:paraId="24501F03" w14:textId="77777777" w:rsidR="00192952" w:rsidRPr="00192952" w:rsidRDefault="00192952" w:rsidP="00192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2952">
              <w:t>{</w:t>
            </w:r>
          </w:p>
          <w:p w14:paraId="30C28A4F" w14:textId="1D810797" w:rsidR="00192952" w:rsidRPr="00192952" w:rsidRDefault="00192952" w:rsidP="00192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2952">
              <w:t xml:space="preserve">    </w:t>
            </w:r>
            <w:r w:rsidR="00AC0111">
              <w:t>“</w:t>
            </w:r>
            <w:r w:rsidRPr="00192952">
              <w:t>data</w:t>
            </w:r>
            <w:r w:rsidR="00AC0111">
              <w:t>”</w:t>
            </w:r>
            <w:r w:rsidRPr="00192952">
              <w:t>: {</w:t>
            </w:r>
          </w:p>
          <w:p w14:paraId="3240D8D5" w14:textId="594069A7" w:rsidR="00192952" w:rsidRPr="00192952" w:rsidRDefault="00192952" w:rsidP="00192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2952">
              <w:t xml:space="preserve">        </w:t>
            </w:r>
            <w:r w:rsidR="00AC0111">
              <w:t>“</w:t>
            </w:r>
            <w:proofErr w:type="spellStart"/>
            <w:proofErr w:type="gramStart"/>
            <w:r w:rsidRPr="00192952">
              <w:t>receitas</w:t>
            </w:r>
            <w:proofErr w:type="gramEnd"/>
            <w:r w:rsidRPr="00192952">
              <w:t>_médicas</w:t>
            </w:r>
            <w:proofErr w:type="spellEnd"/>
            <w:r w:rsidR="00AC0111">
              <w:t>”</w:t>
            </w:r>
            <w:r w:rsidRPr="00192952">
              <w:t>: [</w:t>
            </w:r>
          </w:p>
          <w:p w14:paraId="7CCB3EF0" w14:textId="627D1CCA" w:rsidR="00192952" w:rsidRPr="00192952" w:rsidRDefault="00192952" w:rsidP="00192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2952">
              <w:t xml:space="preserve">            </w:t>
            </w:r>
            <w:r w:rsidR="00AC0111">
              <w:t>“</w:t>
            </w:r>
            <w:r w:rsidRPr="00192952">
              <w:t>receita1</w:t>
            </w:r>
            <w:r w:rsidR="00AC0111">
              <w:t>”</w:t>
            </w:r>
            <w:r w:rsidRPr="00192952">
              <w:t>,</w:t>
            </w:r>
          </w:p>
          <w:p w14:paraId="1C3A7C0B" w14:textId="63D165B7" w:rsidR="00192952" w:rsidRPr="00192952" w:rsidRDefault="00192952" w:rsidP="00192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2952">
              <w:t xml:space="preserve">            </w:t>
            </w:r>
            <w:r w:rsidR="00AC0111">
              <w:t>“</w:t>
            </w:r>
            <w:r w:rsidRPr="00192952">
              <w:t>receita2</w:t>
            </w:r>
            <w:r w:rsidR="00AC0111">
              <w:t>”</w:t>
            </w:r>
            <w:r w:rsidRPr="00192952">
              <w:t>,</w:t>
            </w:r>
          </w:p>
          <w:p w14:paraId="0AB57968" w14:textId="26A8C7A7" w:rsidR="00192952" w:rsidRPr="00192952" w:rsidRDefault="00192952" w:rsidP="00192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2952">
              <w:t xml:space="preserve">            </w:t>
            </w:r>
            <w:r w:rsidR="00AC0111">
              <w:t>“</w:t>
            </w:r>
            <w:r w:rsidRPr="00192952">
              <w:t>receita3</w:t>
            </w:r>
            <w:r w:rsidR="00AC0111">
              <w:t>”</w:t>
            </w:r>
          </w:p>
          <w:p w14:paraId="6EFF423A" w14:textId="77777777" w:rsidR="00192952" w:rsidRPr="00192952" w:rsidRDefault="00192952" w:rsidP="00192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2952">
              <w:t xml:space="preserve">        ]</w:t>
            </w:r>
          </w:p>
          <w:p w14:paraId="519C94CB" w14:textId="77777777" w:rsidR="00192952" w:rsidRPr="00192952" w:rsidRDefault="00192952" w:rsidP="00192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2952">
              <w:t xml:space="preserve">    }</w:t>
            </w:r>
          </w:p>
          <w:p w14:paraId="0A4AA9C7" w14:textId="7F0514F8" w:rsidR="009137C6" w:rsidRPr="004063E1" w:rsidRDefault="00192952" w:rsidP="00192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92952">
              <w:t>}</w:t>
            </w:r>
          </w:p>
        </w:tc>
      </w:tr>
      <w:tr w:rsidR="007468AF" w:rsidRPr="004063E1" w14:paraId="2EE1D0B1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43873E08" w14:textId="01BAB8DA" w:rsidR="00DC02B2" w:rsidRDefault="00DC02B2" w:rsidP="006C1F21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36639944" w14:textId="2D0A17F8" w:rsidR="00DC02B2" w:rsidRDefault="00DC02B2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receitasMedicas</w:t>
            </w:r>
            <w:proofErr w:type="spellEnd"/>
            <w:r>
              <w:t>/</w:t>
            </w:r>
            <w:proofErr w:type="spellStart"/>
            <w:r>
              <w:t>validas</w:t>
            </w:r>
            <w:proofErr w:type="spellEnd"/>
          </w:p>
        </w:tc>
        <w:tc>
          <w:tcPr>
            <w:tcW w:w="1332" w:type="dxa"/>
          </w:tcPr>
          <w:p w14:paraId="25FB8FCF" w14:textId="3CC85CD3" w:rsidR="00DC02B2" w:rsidRPr="00D41847" w:rsidRDefault="00DC02B2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todas as receitas médicas válidas.</w:t>
            </w:r>
          </w:p>
        </w:tc>
        <w:tc>
          <w:tcPr>
            <w:tcW w:w="2110" w:type="dxa"/>
          </w:tcPr>
          <w:p w14:paraId="3EC8C454" w14:textId="77777777" w:rsidR="00DC02B2" w:rsidRPr="00D41847" w:rsidRDefault="00DC02B2" w:rsidP="00912D86">
            <w:pPr>
              <w:pStyle w:val="ListParagraph"/>
              <w:ind w:left="3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3165" w:type="dxa"/>
          </w:tcPr>
          <w:p w14:paraId="372092F9" w14:textId="0AA8CA21" w:rsidR="00DC02B2" w:rsidRDefault="00DC02B2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receitasMedicas</w:t>
            </w:r>
            <w:proofErr w:type="spellEnd"/>
            <w:r>
              <w:t>/</w:t>
            </w:r>
            <w:proofErr w:type="spellStart"/>
            <w:r>
              <w:t>validas</w:t>
            </w:r>
            <w:proofErr w:type="spellEnd"/>
          </w:p>
        </w:tc>
        <w:tc>
          <w:tcPr>
            <w:tcW w:w="2541" w:type="dxa"/>
          </w:tcPr>
          <w:p w14:paraId="25C26B03" w14:textId="77777777" w:rsidR="00DC02B2" w:rsidRPr="00D41847" w:rsidRDefault="00DC02B2" w:rsidP="00DC02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{</w:t>
            </w:r>
          </w:p>
          <w:p w14:paraId="2E9022CA" w14:textId="77777777" w:rsidR="00DC02B2" w:rsidRPr="00D41847" w:rsidRDefault="00DC02B2" w:rsidP="00DC02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“data”: {</w:t>
            </w:r>
          </w:p>
          <w:p w14:paraId="2C1BCE83" w14:textId="6778C22E" w:rsidR="00DC02B2" w:rsidRPr="00D41847" w:rsidRDefault="00DC02B2" w:rsidP="00DC02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“</w:t>
            </w:r>
            <w:proofErr w:type="spellStart"/>
            <w:r w:rsidRPr="00D41847">
              <w:rPr>
                <w:lang w:val="pt-PT"/>
              </w:rPr>
              <w:t>receitas_médicas</w:t>
            </w:r>
            <w:proofErr w:type="spellEnd"/>
            <w:r w:rsidRPr="00D41847">
              <w:rPr>
                <w:lang w:val="pt-PT"/>
              </w:rPr>
              <w:t xml:space="preserve"> válidas”: [</w:t>
            </w:r>
          </w:p>
          <w:p w14:paraId="41CE4AFC" w14:textId="77777777" w:rsidR="00DC02B2" w:rsidRPr="00D41847" w:rsidRDefault="00DC02B2" w:rsidP="00DC02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    “receita3”</w:t>
            </w:r>
          </w:p>
          <w:p w14:paraId="221F85C2" w14:textId="77777777" w:rsidR="00DC02B2" w:rsidRPr="00192952" w:rsidRDefault="00DC02B2" w:rsidP="00DC02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1847">
              <w:rPr>
                <w:lang w:val="pt-PT"/>
              </w:rPr>
              <w:t xml:space="preserve">        </w:t>
            </w:r>
            <w:r w:rsidRPr="00192952">
              <w:t>]</w:t>
            </w:r>
          </w:p>
          <w:p w14:paraId="2E5B1FA5" w14:textId="77777777" w:rsidR="00DC02B2" w:rsidRPr="00192952" w:rsidRDefault="00DC02B2" w:rsidP="00DC02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2952">
              <w:t xml:space="preserve">    }</w:t>
            </w:r>
          </w:p>
          <w:p w14:paraId="77B326BB" w14:textId="4193A5F6" w:rsidR="00DC02B2" w:rsidRPr="00192952" w:rsidRDefault="00DC02B2" w:rsidP="00DC02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}</w:t>
            </w:r>
          </w:p>
        </w:tc>
      </w:tr>
      <w:tr w:rsidR="007468AF" w:rsidRPr="004063E1" w14:paraId="1722DF35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22C600AC" w14:textId="2E6A16F2" w:rsidR="00176EA9" w:rsidRDefault="00176EA9" w:rsidP="006C1F21">
            <w:pPr>
              <w:jc w:val="left"/>
            </w:pPr>
            <w:r>
              <w:lastRenderedPageBreak/>
              <w:t>GET</w:t>
            </w:r>
          </w:p>
        </w:tc>
        <w:tc>
          <w:tcPr>
            <w:tcW w:w="4414" w:type="dxa"/>
          </w:tcPr>
          <w:p w14:paraId="21148E6B" w14:textId="0CE26937" w:rsidR="00176EA9" w:rsidRDefault="00176EA9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faturas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2CA860BC" w14:textId="09A892D9" w:rsidR="00176EA9" w:rsidRPr="00D41847" w:rsidRDefault="00176EA9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Obter as faturas do cliente </w:t>
            </w:r>
            <w:r w:rsidR="00435188" w:rsidRPr="00D41847">
              <w:rPr>
                <w:lang w:val="pt-PT"/>
              </w:rPr>
              <w:t>mencionado</w:t>
            </w:r>
            <w:r w:rsidRPr="00D41847">
              <w:rPr>
                <w:lang w:val="pt-PT"/>
              </w:rPr>
              <w:t>.</w:t>
            </w:r>
          </w:p>
        </w:tc>
        <w:tc>
          <w:tcPr>
            <w:tcW w:w="2110" w:type="dxa"/>
          </w:tcPr>
          <w:p w14:paraId="5293D92C" w14:textId="35ADD765" w:rsidR="00176EA9" w:rsidRDefault="00E9375B" w:rsidP="00CE2C8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0CFF54C3" w14:textId="345DC30B" w:rsidR="00176EA9" w:rsidRDefault="00E9375B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faturas</w:t>
            </w:r>
            <w:proofErr w:type="spellEnd"/>
            <w:r>
              <w:t>/3</w:t>
            </w:r>
          </w:p>
        </w:tc>
        <w:tc>
          <w:tcPr>
            <w:tcW w:w="2541" w:type="dxa"/>
          </w:tcPr>
          <w:p w14:paraId="555B3FDD" w14:textId="77777777" w:rsidR="004E5383" w:rsidRPr="004E5383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>{</w:t>
            </w:r>
          </w:p>
          <w:p w14:paraId="28ADD56E" w14:textId="5D6E7BDC" w:rsidR="004E5383" w:rsidRPr="004E5383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 xml:space="preserve">    </w:t>
            </w:r>
            <w:r w:rsidR="00AC0111">
              <w:t>“</w:t>
            </w:r>
            <w:r w:rsidRPr="004E5383">
              <w:t>data</w:t>
            </w:r>
            <w:r w:rsidR="00AC0111">
              <w:t>”</w:t>
            </w:r>
            <w:r w:rsidRPr="004E5383">
              <w:t>: {</w:t>
            </w:r>
          </w:p>
          <w:p w14:paraId="2FE1B620" w14:textId="5A3EC5FC" w:rsidR="004E5383" w:rsidRPr="004E5383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 xml:space="preserve">        </w:t>
            </w:r>
            <w:r w:rsidR="00AC0111">
              <w:t>“</w:t>
            </w:r>
            <w:proofErr w:type="spellStart"/>
            <w:r w:rsidRPr="004E5383">
              <w:t>faturas</w:t>
            </w:r>
            <w:proofErr w:type="spellEnd"/>
            <w:r w:rsidR="00AC0111">
              <w:t>”</w:t>
            </w:r>
            <w:r w:rsidRPr="004E5383">
              <w:t>: [</w:t>
            </w:r>
          </w:p>
          <w:p w14:paraId="0114C950" w14:textId="4888884D" w:rsidR="004E5383" w:rsidRPr="004E5383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 xml:space="preserve">            </w:t>
            </w:r>
            <w:r w:rsidR="00AC0111">
              <w:t>“</w:t>
            </w:r>
            <w:r w:rsidRPr="004E5383">
              <w:t>fatura1</w:t>
            </w:r>
            <w:r w:rsidR="00AC0111">
              <w:t>”</w:t>
            </w:r>
            <w:r w:rsidRPr="004E5383">
              <w:t>,</w:t>
            </w:r>
          </w:p>
          <w:p w14:paraId="157BB3D1" w14:textId="0A9112CD" w:rsidR="004E5383" w:rsidRPr="004E5383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 xml:space="preserve">            </w:t>
            </w:r>
            <w:r w:rsidR="00AC0111">
              <w:t>“</w:t>
            </w:r>
            <w:r w:rsidRPr="004E5383">
              <w:t>fatura2</w:t>
            </w:r>
            <w:r w:rsidR="00AC0111">
              <w:t>”</w:t>
            </w:r>
            <w:r w:rsidRPr="004E5383">
              <w:t>,</w:t>
            </w:r>
          </w:p>
          <w:p w14:paraId="45AE23C8" w14:textId="2299CBBA" w:rsidR="004E5383" w:rsidRPr="004E5383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 xml:space="preserve">            </w:t>
            </w:r>
            <w:r w:rsidR="00AC0111">
              <w:t>“</w:t>
            </w:r>
            <w:r w:rsidRPr="004E5383">
              <w:t>fatura3</w:t>
            </w:r>
            <w:r w:rsidR="00AC0111">
              <w:t>”</w:t>
            </w:r>
          </w:p>
          <w:p w14:paraId="449F803E" w14:textId="77777777" w:rsidR="004E5383" w:rsidRPr="004E5383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 xml:space="preserve">        ]</w:t>
            </w:r>
          </w:p>
          <w:p w14:paraId="36079EBE" w14:textId="77777777" w:rsidR="004E5383" w:rsidRPr="004E5383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 xml:space="preserve">    }</w:t>
            </w:r>
          </w:p>
          <w:p w14:paraId="3A638645" w14:textId="5D61BF28" w:rsidR="00176EA9" w:rsidRPr="004063E1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>}</w:t>
            </w:r>
          </w:p>
        </w:tc>
      </w:tr>
      <w:tr w:rsidR="007468AF" w:rsidRPr="004063E1" w14:paraId="1AF8D376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101F25C8" w14:textId="0CC4DF8C" w:rsidR="00A66FC8" w:rsidRDefault="00A66FC8" w:rsidP="006C1F21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15F92D2B" w14:textId="5B4BD9A2" w:rsidR="00A66FC8" w:rsidRDefault="00A66FC8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carrinhoCompras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1346975A" w14:textId="011D9723" w:rsidR="00A66FC8" w:rsidRPr="00D41847" w:rsidRDefault="00A66FC8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o carrinho de compra</w:t>
            </w:r>
            <w:r w:rsidR="00435188" w:rsidRPr="00D41847">
              <w:rPr>
                <w:lang w:val="pt-PT"/>
              </w:rPr>
              <w:t xml:space="preserve"> do cliente mencionado</w:t>
            </w:r>
            <w:r w:rsidRPr="00D41847">
              <w:rPr>
                <w:lang w:val="pt-PT"/>
              </w:rPr>
              <w:t>.</w:t>
            </w:r>
          </w:p>
        </w:tc>
        <w:tc>
          <w:tcPr>
            <w:tcW w:w="2110" w:type="dxa"/>
          </w:tcPr>
          <w:p w14:paraId="16290B2D" w14:textId="4CED48FE" w:rsidR="00A66FC8" w:rsidRDefault="00A66FC8" w:rsidP="00CE2C8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3F9E68A8" w14:textId="0E86588A" w:rsidR="00A66FC8" w:rsidRDefault="00A66FC8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carrinhoCompras</w:t>
            </w:r>
            <w:proofErr w:type="spellEnd"/>
            <w:r>
              <w:t>/3</w:t>
            </w:r>
          </w:p>
        </w:tc>
        <w:tc>
          <w:tcPr>
            <w:tcW w:w="2541" w:type="dxa"/>
          </w:tcPr>
          <w:p w14:paraId="4514498A" w14:textId="77777777" w:rsidR="003477D9" w:rsidRPr="003477D9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>{</w:t>
            </w:r>
          </w:p>
          <w:p w14:paraId="36560122" w14:textId="1D976FEC" w:rsidR="003477D9" w:rsidRPr="003477D9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</w:t>
            </w:r>
            <w:r w:rsidR="00AC0111">
              <w:t>“</w:t>
            </w:r>
            <w:r w:rsidRPr="003477D9">
              <w:t>data</w:t>
            </w:r>
            <w:r w:rsidR="00AC0111">
              <w:t>”</w:t>
            </w:r>
            <w:r w:rsidRPr="003477D9">
              <w:t>: {</w:t>
            </w:r>
          </w:p>
          <w:p w14:paraId="1C765291" w14:textId="61DD7CA1" w:rsidR="003477D9" w:rsidRPr="003477D9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    </w:t>
            </w:r>
            <w:r w:rsidR="00AC0111">
              <w:t>“</w:t>
            </w:r>
            <w:proofErr w:type="spellStart"/>
            <w:proofErr w:type="gramStart"/>
            <w:r w:rsidRPr="003477D9">
              <w:t>carrinho</w:t>
            </w:r>
            <w:proofErr w:type="spellEnd"/>
            <w:proofErr w:type="gramEnd"/>
            <w:r w:rsidRPr="003477D9">
              <w:t xml:space="preserve"> de </w:t>
            </w:r>
            <w:proofErr w:type="spellStart"/>
            <w:r w:rsidRPr="003477D9">
              <w:t>compras</w:t>
            </w:r>
            <w:proofErr w:type="spellEnd"/>
            <w:r w:rsidR="00AC0111">
              <w:t>”</w:t>
            </w:r>
            <w:r w:rsidRPr="003477D9">
              <w:t>: [</w:t>
            </w:r>
          </w:p>
          <w:p w14:paraId="024A36A8" w14:textId="326B71D5" w:rsidR="003477D9" w:rsidRPr="003477D9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        </w:t>
            </w:r>
            <w:r w:rsidR="00AC0111">
              <w:t>“</w:t>
            </w:r>
            <w:r w:rsidRPr="003477D9">
              <w:t>item1</w:t>
            </w:r>
            <w:r w:rsidR="00AC0111">
              <w:t>”</w:t>
            </w:r>
            <w:r w:rsidRPr="003477D9">
              <w:t>,</w:t>
            </w:r>
          </w:p>
          <w:p w14:paraId="741F846C" w14:textId="415B4DEA" w:rsidR="003477D9" w:rsidRPr="003477D9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        </w:t>
            </w:r>
            <w:r w:rsidR="00AC0111">
              <w:t>“</w:t>
            </w:r>
            <w:r w:rsidRPr="003477D9">
              <w:t>item2</w:t>
            </w:r>
            <w:r w:rsidR="00AC0111">
              <w:t>”</w:t>
            </w:r>
            <w:r w:rsidRPr="003477D9">
              <w:t>,</w:t>
            </w:r>
          </w:p>
          <w:p w14:paraId="782828AE" w14:textId="2E0336DD" w:rsidR="003477D9" w:rsidRPr="003477D9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        </w:t>
            </w:r>
            <w:r w:rsidR="00AC0111">
              <w:t>“</w:t>
            </w:r>
            <w:r w:rsidRPr="003477D9">
              <w:t>item3</w:t>
            </w:r>
            <w:r w:rsidR="00AC0111">
              <w:t>”</w:t>
            </w:r>
            <w:r w:rsidRPr="003477D9">
              <w:t>,</w:t>
            </w:r>
          </w:p>
          <w:p w14:paraId="37AD9F4F" w14:textId="6DF04B23" w:rsidR="003477D9" w:rsidRPr="003477D9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        </w:t>
            </w:r>
            <w:r w:rsidR="00AC0111">
              <w:t>“</w:t>
            </w:r>
            <w:r w:rsidRPr="003477D9">
              <w:t>item4</w:t>
            </w:r>
            <w:r w:rsidR="00AC0111">
              <w:t>”</w:t>
            </w:r>
          </w:p>
          <w:p w14:paraId="1AC57C88" w14:textId="77777777" w:rsidR="003477D9" w:rsidRPr="003477D9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    ]</w:t>
            </w:r>
          </w:p>
          <w:p w14:paraId="2547374A" w14:textId="77777777" w:rsidR="003477D9" w:rsidRPr="003477D9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}</w:t>
            </w:r>
          </w:p>
          <w:p w14:paraId="3B21CE6C" w14:textId="3820C91B" w:rsidR="00A66FC8" w:rsidRPr="004063E1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>}</w:t>
            </w:r>
          </w:p>
        </w:tc>
      </w:tr>
      <w:tr w:rsidR="007468AF" w:rsidRPr="004063E1" w14:paraId="74D9732A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1C2D1808" w14:textId="7F25F87B" w:rsidR="00D600EF" w:rsidRDefault="00D600EF" w:rsidP="006C1F21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08FFA940" w14:textId="65768868" w:rsidR="00D600EF" w:rsidRDefault="00D600E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estatisticas</w:t>
            </w:r>
            <w:proofErr w:type="spellEnd"/>
            <w:r>
              <w:t>/</w:t>
            </w:r>
            <w:proofErr w:type="spellStart"/>
            <w:r>
              <w:t>conta</w:t>
            </w:r>
            <w:r w:rsidR="0013298B">
              <w:t>r</w:t>
            </w:r>
            <w:r>
              <w:t>compras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530CB485" w14:textId="5C6B0248" w:rsidR="00D600EF" w:rsidRPr="00D41847" w:rsidRDefault="00D600E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o número de compras realizadas</w:t>
            </w:r>
            <w:r w:rsidR="00435188" w:rsidRPr="00D41847">
              <w:rPr>
                <w:lang w:val="pt-PT"/>
              </w:rPr>
              <w:t xml:space="preserve"> pelo cliente </w:t>
            </w:r>
            <w:r w:rsidR="00435188" w:rsidRPr="00D41847">
              <w:rPr>
                <w:lang w:val="pt-PT"/>
              </w:rPr>
              <w:lastRenderedPageBreak/>
              <w:t>mencionado</w:t>
            </w:r>
            <w:r w:rsidRPr="00D41847">
              <w:rPr>
                <w:lang w:val="pt-PT"/>
              </w:rPr>
              <w:t>.</w:t>
            </w:r>
          </w:p>
        </w:tc>
        <w:tc>
          <w:tcPr>
            <w:tcW w:w="2110" w:type="dxa"/>
          </w:tcPr>
          <w:p w14:paraId="29763BF8" w14:textId="2708F53B" w:rsidR="00D600EF" w:rsidRDefault="0043425C" w:rsidP="00CE2C8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lastRenderedPageBreak/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37E750EB" w14:textId="4E6D6424" w:rsidR="00D600EF" w:rsidRDefault="00D600E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estatisticas</w:t>
            </w:r>
            <w:proofErr w:type="spellEnd"/>
            <w:r>
              <w:t>/</w:t>
            </w:r>
            <w:proofErr w:type="spellStart"/>
            <w:r>
              <w:t>conta</w:t>
            </w:r>
            <w:r w:rsidR="0013298B">
              <w:t>r</w:t>
            </w:r>
            <w:r>
              <w:t>compras</w:t>
            </w:r>
            <w:proofErr w:type="spellEnd"/>
            <w:r>
              <w:t>/</w:t>
            </w:r>
            <w:r w:rsidR="0043425C">
              <w:t>3</w:t>
            </w:r>
          </w:p>
        </w:tc>
        <w:tc>
          <w:tcPr>
            <w:tcW w:w="2541" w:type="dxa"/>
          </w:tcPr>
          <w:p w14:paraId="3B8E86DA" w14:textId="77777777" w:rsidR="00D600EF" w:rsidRPr="003477D9" w:rsidRDefault="00D600EF" w:rsidP="00D600E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77D9">
              <w:t>{</w:t>
            </w:r>
          </w:p>
          <w:p w14:paraId="65D81CDB" w14:textId="2FAEA290" w:rsidR="00D600EF" w:rsidRPr="003477D9" w:rsidRDefault="00D600EF" w:rsidP="00D600E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77D9">
              <w:t xml:space="preserve">    </w:t>
            </w:r>
            <w:r w:rsidR="00AC0111">
              <w:t>“</w:t>
            </w:r>
            <w:r w:rsidR="0043425C">
              <w:t>data</w:t>
            </w:r>
            <w:r w:rsidR="00AC0111">
              <w:t>”</w:t>
            </w:r>
            <w:r w:rsidRPr="003477D9">
              <w:t>: {</w:t>
            </w:r>
          </w:p>
          <w:p w14:paraId="2ED7D839" w14:textId="5AE2E0A3" w:rsidR="00D600EF" w:rsidRPr="003477D9" w:rsidRDefault="00D600EF" w:rsidP="00D600E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77D9">
              <w:t xml:space="preserve">        </w:t>
            </w:r>
            <w:r w:rsidR="00AC0111">
              <w:t>“</w:t>
            </w:r>
            <w:proofErr w:type="spellStart"/>
            <w:r w:rsidR="00306C65">
              <w:t>Número</w:t>
            </w:r>
            <w:proofErr w:type="spellEnd"/>
            <w:r>
              <w:t xml:space="preserve"> de </w:t>
            </w:r>
            <w:proofErr w:type="spellStart"/>
            <w:r>
              <w:t>compras</w:t>
            </w:r>
            <w:proofErr w:type="spellEnd"/>
            <w:r>
              <w:t xml:space="preserve"> </w:t>
            </w:r>
            <w:proofErr w:type="spellStart"/>
            <w:r>
              <w:t>realizadas</w:t>
            </w:r>
            <w:proofErr w:type="spellEnd"/>
            <w:r w:rsidR="00AC0111">
              <w:t>”</w:t>
            </w:r>
            <w:r w:rsidRPr="003477D9">
              <w:t xml:space="preserve">: </w:t>
            </w:r>
          </w:p>
          <w:p w14:paraId="560592D2" w14:textId="52162B5F" w:rsidR="00D600EF" w:rsidRPr="003477D9" w:rsidRDefault="00D600EF" w:rsidP="00D600E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77D9">
              <w:t xml:space="preserve">            </w:t>
            </w:r>
            <w:r>
              <w:t>20</w:t>
            </w:r>
          </w:p>
          <w:p w14:paraId="2EDE7408" w14:textId="77777777" w:rsidR="00D600EF" w:rsidRPr="003477D9" w:rsidRDefault="00D600EF" w:rsidP="00D600E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77D9">
              <w:lastRenderedPageBreak/>
              <w:t xml:space="preserve">    }</w:t>
            </w:r>
          </w:p>
          <w:p w14:paraId="40180736" w14:textId="0FC9C0EE" w:rsidR="00D600EF" w:rsidRPr="003477D9" w:rsidRDefault="00D600EF" w:rsidP="00D600E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</w:tc>
      </w:tr>
      <w:tr w:rsidR="007468AF" w:rsidRPr="004063E1" w14:paraId="505D6B46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6F0028BC" w14:textId="19F00D53" w:rsidR="0043425C" w:rsidRDefault="0043425C" w:rsidP="006C1F21">
            <w:pPr>
              <w:jc w:val="left"/>
            </w:pPr>
            <w:r>
              <w:lastRenderedPageBreak/>
              <w:t>GET</w:t>
            </w:r>
          </w:p>
        </w:tc>
        <w:tc>
          <w:tcPr>
            <w:tcW w:w="4414" w:type="dxa"/>
          </w:tcPr>
          <w:p w14:paraId="7427B924" w14:textId="3DDAE167" w:rsidR="0043425C" w:rsidRDefault="0043425C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estatisticas</w:t>
            </w:r>
            <w:proofErr w:type="spellEnd"/>
            <w:r>
              <w:t>/</w:t>
            </w:r>
            <w:proofErr w:type="spellStart"/>
            <w:r w:rsidR="0013298B">
              <w:t>valor</w:t>
            </w:r>
            <w:r>
              <w:t>compras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32F69C3B" w14:textId="7B18B548" w:rsidR="0043425C" w:rsidRPr="00D41847" w:rsidRDefault="0043425C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o valor gasto das compras efetuadas</w:t>
            </w:r>
            <w:r w:rsidR="00435188" w:rsidRPr="00D41847">
              <w:rPr>
                <w:lang w:val="pt-PT"/>
              </w:rPr>
              <w:t xml:space="preserve"> pelo cliente selecionado</w:t>
            </w:r>
            <w:r w:rsidRPr="00D41847">
              <w:rPr>
                <w:lang w:val="pt-PT"/>
              </w:rPr>
              <w:t>.</w:t>
            </w:r>
          </w:p>
        </w:tc>
        <w:tc>
          <w:tcPr>
            <w:tcW w:w="2110" w:type="dxa"/>
          </w:tcPr>
          <w:p w14:paraId="39D44A8B" w14:textId="109EF1BB" w:rsidR="0043425C" w:rsidRDefault="0043425C" w:rsidP="00CE2C8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203C786F" w14:textId="494AC37D" w:rsidR="0043425C" w:rsidRDefault="0043425C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estatisticas</w:t>
            </w:r>
            <w:proofErr w:type="spellEnd"/>
            <w:r>
              <w:t>/</w:t>
            </w:r>
            <w:proofErr w:type="spellStart"/>
            <w:r w:rsidR="0013298B">
              <w:t>valor</w:t>
            </w:r>
            <w:r>
              <w:t>compras</w:t>
            </w:r>
            <w:proofErr w:type="spellEnd"/>
            <w:r>
              <w:t>/3</w:t>
            </w:r>
          </w:p>
        </w:tc>
        <w:tc>
          <w:tcPr>
            <w:tcW w:w="2541" w:type="dxa"/>
          </w:tcPr>
          <w:p w14:paraId="5B4A5DBD" w14:textId="77777777" w:rsidR="0043425C" w:rsidRPr="003477D9" w:rsidRDefault="0043425C" w:rsidP="0043425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>{</w:t>
            </w:r>
          </w:p>
          <w:p w14:paraId="0D191C22" w14:textId="061918CB" w:rsidR="0043425C" w:rsidRDefault="0043425C" w:rsidP="0043425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</w:t>
            </w:r>
            <w:r w:rsidR="00AC0111">
              <w:t>“d</w:t>
            </w:r>
            <w:r>
              <w:t>ata</w:t>
            </w:r>
            <w:r w:rsidR="00AC0111">
              <w:t>”</w:t>
            </w:r>
            <w:r>
              <w:t>:</w:t>
            </w:r>
            <w:r w:rsidRPr="003477D9">
              <w:t xml:space="preserve"> { </w:t>
            </w:r>
          </w:p>
          <w:p w14:paraId="7FC6A9CD" w14:textId="4D9AA1BF" w:rsidR="0043425C" w:rsidRPr="003477D9" w:rsidRDefault="00AC0111" w:rsidP="0043425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r w:rsidR="0043425C">
              <w:t xml:space="preserve">Valor </w:t>
            </w:r>
            <w:proofErr w:type="spellStart"/>
            <w:r w:rsidR="0043425C">
              <w:t>gasto</w:t>
            </w:r>
            <w:proofErr w:type="spellEnd"/>
            <w:r w:rsidR="0043425C">
              <w:t xml:space="preserve"> em </w:t>
            </w:r>
            <w:proofErr w:type="spellStart"/>
            <w:r w:rsidR="0043425C">
              <w:t>compras</w:t>
            </w:r>
            <w:proofErr w:type="spellEnd"/>
            <w:r>
              <w:t>”</w:t>
            </w:r>
            <w:r w:rsidR="0043425C">
              <w:t>:</w:t>
            </w:r>
          </w:p>
          <w:p w14:paraId="1758F01D" w14:textId="217EE956" w:rsidR="0043425C" w:rsidRPr="003477D9" w:rsidRDefault="0043425C" w:rsidP="0043425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        </w:t>
            </w:r>
            <w:r>
              <w:t>300</w:t>
            </w:r>
          </w:p>
          <w:p w14:paraId="4A003F02" w14:textId="77777777" w:rsidR="0043425C" w:rsidRPr="003477D9" w:rsidRDefault="0043425C" w:rsidP="0043425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 xml:space="preserve">    }</w:t>
            </w:r>
          </w:p>
          <w:p w14:paraId="4AE50E2B" w14:textId="157647C6" w:rsidR="0043425C" w:rsidRPr="003477D9" w:rsidRDefault="0043425C" w:rsidP="0043425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}</w:t>
            </w:r>
          </w:p>
        </w:tc>
      </w:tr>
      <w:tr w:rsidR="007468AF" w:rsidRPr="004063E1" w14:paraId="0844EE92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495FDCC0" w14:textId="16496C73" w:rsidR="003A43C2" w:rsidRDefault="003A43C2" w:rsidP="006C1F21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7DA4867E" w14:textId="57519B97" w:rsidR="003A43C2" w:rsidRDefault="003A43C2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imagens</w:t>
            </w:r>
          </w:p>
        </w:tc>
        <w:tc>
          <w:tcPr>
            <w:tcW w:w="1332" w:type="dxa"/>
          </w:tcPr>
          <w:p w14:paraId="2BC87A53" w14:textId="593DB15A" w:rsidR="003A43C2" w:rsidRPr="00D41847" w:rsidRDefault="003A43C2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todas as imagens por produto.</w:t>
            </w:r>
          </w:p>
        </w:tc>
        <w:tc>
          <w:tcPr>
            <w:tcW w:w="2110" w:type="dxa"/>
          </w:tcPr>
          <w:p w14:paraId="45098104" w14:textId="77777777" w:rsidR="003A43C2" w:rsidRPr="00D41847" w:rsidRDefault="003A43C2" w:rsidP="001C7721">
            <w:pPr>
              <w:pStyle w:val="ListParagraph"/>
              <w:ind w:left="3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3165" w:type="dxa"/>
          </w:tcPr>
          <w:p w14:paraId="18A75F81" w14:textId="60C092DF" w:rsidR="003A43C2" w:rsidRDefault="003A43C2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GET imagens</w:t>
            </w:r>
          </w:p>
        </w:tc>
        <w:tc>
          <w:tcPr>
            <w:tcW w:w="2541" w:type="dxa"/>
          </w:tcPr>
          <w:p w14:paraId="5C0D8AA4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{ </w:t>
            </w:r>
          </w:p>
          <w:p w14:paraId="0E8CA107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"id": 1,</w:t>
            </w:r>
          </w:p>
          <w:p w14:paraId="440A4F27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"nome": "</w:t>
            </w:r>
            <w:proofErr w:type="spell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Benuron</w:t>
            </w:r>
            <w:proofErr w:type="spellEnd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",</w:t>
            </w:r>
          </w:p>
          <w:p w14:paraId="5A8B5B31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"</w:t>
            </w:r>
            <w:proofErr w:type="spell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prescricao_medica</w:t>
            </w:r>
            <w:proofErr w:type="spellEnd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": 1,</w:t>
            </w:r>
          </w:p>
          <w:p w14:paraId="2F364057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"</w:t>
            </w:r>
            <w:proofErr w:type="spell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preco</w:t>
            </w:r>
            <w:proofErr w:type="spellEnd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": 10,</w:t>
            </w:r>
          </w:p>
          <w:p w14:paraId="4F4F25C4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"quantidade": 20,</w:t>
            </w:r>
          </w:p>
          <w:p w14:paraId="2A68BA14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"</w:t>
            </w:r>
            <w:proofErr w:type="spell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categoria_id</w:t>
            </w:r>
            <w:proofErr w:type="spellEnd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": 1,</w:t>
            </w:r>
          </w:p>
          <w:p w14:paraId="0EB75DFF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"</w:t>
            </w:r>
            <w:proofErr w:type="spell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iva_id</w:t>
            </w:r>
            <w:proofErr w:type="spellEnd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": 1,</w:t>
            </w:r>
          </w:p>
          <w:p w14:paraId="2B9DB31D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"imagens": [</w:t>
            </w:r>
          </w:p>
          <w:p w14:paraId="5BED3135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{</w:t>
            </w:r>
          </w:p>
          <w:p w14:paraId="358597A5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  "id": 1,</w:t>
            </w:r>
          </w:p>
          <w:p w14:paraId="6117632A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  "</w:t>
            </w:r>
            <w:proofErr w:type="spell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filename</w:t>
            </w:r>
            <w:proofErr w:type="spellEnd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": "EF98BDA9-4FA7-44B1-84B4-E0B3A574F5E6",</w:t>
            </w:r>
          </w:p>
          <w:p w14:paraId="5944345F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  "</w:t>
            </w:r>
            <w:proofErr w:type="spell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produto_id</w:t>
            </w:r>
            <w:proofErr w:type="spellEnd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": 1</w:t>
            </w:r>
          </w:p>
          <w:p w14:paraId="289A12DB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},</w:t>
            </w:r>
          </w:p>
          <w:p w14:paraId="39D21614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lastRenderedPageBreak/>
              <w:t xml:space="preserve">    { </w:t>
            </w:r>
          </w:p>
          <w:p w14:paraId="4BA5D1C9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  "id": 2,</w:t>
            </w:r>
          </w:p>
          <w:p w14:paraId="336DE1AA" w14:textId="77777777" w:rsidR="003A43C2" w:rsidRPr="00D41847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  "</w:t>
            </w:r>
            <w:proofErr w:type="spell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filename</w:t>
            </w:r>
            <w:proofErr w:type="spellEnd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": "2E11424A-C0B1-4F53-9FB1-39B015649CC8",</w:t>
            </w:r>
          </w:p>
          <w:p w14:paraId="197701D7" w14:textId="77777777" w:rsidR="003A43C2" w:rsidRPr="003A43C2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  </w:t>
            </w:r>
            <w:r w:rsidRPr="003A43C2">
              <w:rPr>
                <w:rFonts w:cstheme="minorHAnsi"/>
                <w:bdr w:val="none" w:sz="0" w:space="0" w:color="auto" w:frame="1"/>
              </w:rPr>
              <w:t>"</w:t>
            </w:r>
            <w:proofErr w:type="spellStart"/>
            <w:proofErr w:type="gramStart"/>
            <w:r w:rsidRPr="003A43C2">
              <w:rPr>
                <w:rFonts w:cstheme="minorHAnsi"/>
                <w:bdr w:val="none" w:sz="0" w:space="0" w:color="auto" w:frame="1"/>
              </w:rPr>
              <w:t>produto</w:t>
            </w:r>
            <w:proofErr w:type="gramEnd"/>
            <w:r w:rsidRPr="003A43C2">
              <w:rPr>
                <w:rFonts w:cstheme="minorHAnsi"/>
                <w:bdr w:val="none" w:sz="0" w:space="0" w:color="auto" w:frame="1"/>
              </w:rPr>
              <w:t>_id</w:t>
            </w:r>
            <w:proofErr w:type="spellEnd"/>
            <w:r w:rsidRPr="003A43C2">
              <w:rPr>
                <w:rFonts w:cstheme="minorHAnsi"/>
                <w:bdr w:val="none" w:sz="0" w:space="0" w:color="auto" w:frame="1"/>
              </w:rPr>
              <w:t>": 1</w:t>
            </w:r>
          </w:p>
          <w:p w14:paraId="058E48BC" w14:textId="77777777" w:rsidR="003A43C2" w:rsidRPr="003A43C2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3A43C2">
              <w:rPr>
                <w:rFonts w:cstheme="minorHAnsi"/>
                <w:bdr w:val="none" w:sz="0" w:space="0" w:color="auto" w:frame="1"/>
              </w:rPr>
              <w:t xml:space="preserve">    }</w:t>
            </w:r>
          </w:p>
          <w:p w14:paraId="3E890D8B" w14:textId="77777777" w:rsidR="003A43C2" w:rsidRPr="003A43C2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3A43C2">
              <w:rPr>
                <w:rFonts w:cstheme="minorHAnsi"/>
                <w:bdr w:val="none" w:sz="0" w:space="0" w:color="auto" w:frame="1"/>
              </w:rPr>
              <w:t xml:space="preserve">  ]</w:t>
            </w:r>
          </w:p>
          <w:p w14:paraId="6807A4AA" w14:textId="2AD95EA5" w:rsidR="003A43C2" w:rsidRPr="003A43C2" w:rsidRDefault="003A43C2" w:rsidP="003A43C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3A43C2">
              <w:rPr>
                <w:rFonts w:cstheme="minorHAnsi"/>
                <w:bdr w:val="none" w:sz="0" w:space="0" w:color="auto" w:frame="1"/>
              </w:rPr>
              <w:t>}</w:t>
            </w:r>
          </w:p>
        </w:tc>
      </w:tr>
      <w:tr w:rsidR="007468AF" w:rsidRPr="004063E1" w14:paraId="3407E8D4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5B41262B" w14:textId="0EACB818" w:rsidR="005646E5" w:rsidRDefault="005646E5" w:rsidP="006C1F21">
            <w:pPr>
              <w:jc w:val="left"/>
            </w:pPr>
            <w:r>
              <w:lastRenderedPageBreak/>
              <w:t>GET</w:t>
            </w:r>
          </w:p>
        </w:tc>
        <w:tc>
          <w:tcPr>
            <w:tcW w:w="4414" w:type="dxa"/>
          </w:tcPr>
          <w:p w14:paraId="6D622333" w14:textId="576C2952" w:rsidR="005646E5" w:rsidRDefault="005646E5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{</w:t>
            </w:r>
            <w:proofErr w:type="spellStart"/>
            <w:r>
              <w:t>nomeCategorias</w:t>
            </w:r>
            <w:proofErr w:type="spellEnd"/>
            <w:r>
              <w:t>}/</w:t>
            </w:r>
            <w:proofErr w:type="spellStart"/>
            <w:r>
              <w:t>categoria</w:t>
            </w:r>
            <w:proofErr w:type="spellEnd"/>
          </w:p>
        </w:tc>
        <w:tc>
          <w:tcPr>
            <w:tcW w:w="1332" w:type="dxa"/>
          </w:tcPr>
          <w:p w14:paraId="68ED44B9" w14:textId="1740B47C" w:rsidR="005646E5" w:rsidRPr="00D41847" w:rsidRDefault="007826BE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o nome de uma determinada categoria.</w:t>
            </w:r>
          </w:p>
        </w:tc>
        <w:tc>
          <w:tcPr>
            <w:tcW w:w="2110" w:type="dxa"/>
          </w:tcPr>
          <w:p w14:paraId="71726E4E" w14:textId="3E42FEFB" w:rsidR="005646E5" w:rsidRDefault="005646E5" w:rsidP="00CE2C8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nomeCategoria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4DFEA544" w14:textId="2A237AB4" w:rsidR="005646E5" w:rsidRDefault="005646E5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GET “</w:t>
            </w:r>
            <w:proofErr w:type="spellStart"/>
            <w:r>
              <w:t>Medicamentos</w:t>
            </w:r>
            <w:proofErr w:type="spellEnd"/>
            <w:r>
              <w:t>”/</w:t>
            </w:r>
            <w:proofErr w:type="spellStart"/>
            <w:r>
              <w:t>categoria</w:t>
            </w:r>
            <w:proofErr w:type="spellEnd"/>
          </w:p>
        </w:tc>
        <w:tc>
          <w:tcPr>
            <w:tcW w:w="2541" w:type="dxa"/>
          </w:tcPr>
          <w:p w14:paraId="0923AFDC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>[</w:t>
            </w:r>
          </w:p>
          <w:p w14:paraId="391E3A21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{</w:t>
            </w:r>
          </w:p>
          <w:p w14:paraId="57A8C819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    "id": 1,</w:t>
            </w:r>
          </w:p>
          <w:p w14:paraId="01114532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    "</w:t>
            </w:r>
            <w:proofErr w:type="spellStart"/>
            <w:r w:rsidRPr="00BA1E60">
              <w:rPr>
                <w:rFonts w:cstheme="minorHAnsi"/>
                <w:bdr w:val="none" w:sz="0" w:space="0" w:color="auto" w:frame="1"/>
              </w:rPr>
              <w:t>nome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>": "</w:t>
            </w:r>
            <w:proofErr w:type="spellStart"/>
            <w:r w:rsidRPr="00BA1E60">
              <w:rPr>
                <w:rFonts w:cstheme="minorHAnsi"/>
                <w:bdr w:val="none" w:sz="0" w:space="0" w:color="auto" w:frame="1"/>
              </w:rPr>
              <w:t>Benuron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>",</w:t>
            </w:r>
          </w:p>
          <w:p w14:paraId="0E98480A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    "</w:t>
            </w:r>
            <w:proofErr w:type="spellStart"/>
            <w:proofErr w:type="gramStart"/>
            <w:r w:rsidRPr="00BA1E60">
              <w:rPr>
                <w:rFonts w:cstheme="minorHAnsi"/>
                <w:bdr w:val="none" w:sz="0" w:space="0" w:color="auto" w:frame="1"/>
              </w:rPr>
              <w:t>prescricao</w:t>
            </w:r>
            <w:proofErr w:type="gramEnd"/>
            <w:r w:rsidRPr="00BA1E60">
              <w:rPr>
                <w:rFonts w:cstheme="minorHAnsi"/>
                <w:bdr w:val="none" w:sz="0" w:space="0" w:color="auto" w:frame="1"/>
              </w:rPr>
              <w:t>_medica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>": 1,</w:t>
            </w:r>
          </w:p>
          <w:p w14:paraId="031055F2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    "</w:t>
            </w:r>
            <w:proofErr w:type="spellStart"/>
            <w:r w:rsidRPr="00BA1E60">
              <w:rPr>
                <w:rFonts w:cstheme="minorHAnsi"/>
                <w:bdr w:val="none" w:sz="0" w:space="0" w:color="auto" w:frame="1"/>
              </w:rPr>
              <w:t>preco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>": 10,</w:t>
            </w:r>
          </w:p>
          <w:p w14:paraId="24BDC745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    "</w:t>
            </w:r>
            <w:proofErr w:type="spellStart"/>
            <w:r w:rsidRPr="00BA1E60">
              <w:rPr>
                <w:rFonts w:cstheme="minorHAnsi"/>
                <w:bdr w:val="none" w:sz="0" w:space="0" w:color="auto" w:frame="1"/>
              </w:rPr>
              <w:t>quantidade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>": 20,</w:t>
            </w:r>
          </w:p>
          <w:p w14:paraId="1F92738E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    "</w:t>
            </w:r>
            <w:proofErr w:type="spellStart"/>
            <w:proofErr w:type="gramStart"/>
            <w:r w:rsidRPr="00BA1E60">
              <w:rPr>
                <w:rFonts w:cstheme="minorHAnsi"/>
                <w:bdr w:val="none" w:sz="0" w:space="0" w:color="auto" w:frame="1"/>
              </w:rPr>
              <w:t>categoria</w:t>
            </w:r>
            <w:proofErr w:type="gramEnd"/>
            <w:r w:rsidRPr="00BA1E60">
              <w:rPr>
                <w:rFonts w:cstheme="minorHAnsi"/>
                <w:bdr w:val="none" w:sz="0" w:space="0" w:color="auto" w:frame="1"/>
              </w:rPr>
              <w:t>_id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>": 1,</w:t>
            </w:r>
          </w:p>
          <w:p w14:paraId="5067DA60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    "</w:t>
            </w:r>
            <w:proofErr w:type="spellStart"/>
            <w:proofErr w:type="gramStart"/>
            <w:r w:rsidRPr="00BA1E60">
              <w:rPr>
                <w:rFonts w:cstheme="minorHAnsi"/>
                <w:bdr w:val="none" w:sz="0" w:space="0" w:color="auto" w:frame="1"/>
              </w:rPr>
              <w:t>iva</w:t>
            </w:r>
            <w:proofErr w:type="gramEnd"/>
            <w:r w:rsidRPr="00BA1E60">
              <w:rPr>
                <w:rFonts w:cstheme="minorHAnsi"/>
                <w:bdr w:val="none" w:sz="0" w:space="0" w:color="auto" w:frame="1"/>
              </w:rPr>
              <w:t>_id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>": 1</w:t>
            </w:r>
          </w:p>
          <w:p w14:paraId="3B317785" w14:textId="77777777" w:rsidR="00BA1E60" w:rsidRPr="00BA1E60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}</w:t>
            </w:r>
          </w:p>
          <w:p w14:paraId="3D16F027" w14:textId="73C2F4FE" w:rsidR="005646E5" w:rsidRPr="003A43C2" w:rsidRDefault="00BA1E60" w:rsidP="00BA1E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>]</w:t>
            </w:r>
          </w:p>
        </w:tc>
      </w:tr>
      <w:tr w:rsidR="007468AF" w:rsidRPr="004063E1" w14:paraId="1E407352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316A9D10" w14:textId="5196B997" w:rsidR="006B311B" w:rsidRDefault="006B311B" w:rsidP="006C1F21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6218371E" w14:textId="10D49D7B" w:rsidR="006B311B" w:rsidRDefault="006B311B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servicos</w:t>
            </w:r>
            <w:proofErr w:type="spellEnd"/>
            <w:r>
              <w:t>/{</w:t>
            </w:r>
            <w:proofErr w:type="spellStart"/>
            <w:r>
              <w:t>nomeEstabelecimento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56075E9A" w14:textId="29208A09" w:rsidR="006B311B" w:rsidRPr="00D41847" w:rsidRDefault="006B311B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todos os serviços associados ao estabelecim</w:t>
            </w:r>
            <w:r w:rsidRPr="00D41847">
              <w:rPr>
                <w:lang w:val="pt-PT"/>
              </w:rPr>
              <w:lastRenderedPageBreak/>
              <w:t>ento pretendido.</w:t>
            </w:r>
          </w:p>
        </w:tc>
        <w:tc>
          <w:tcPr>
            <w:tcW w:w="2110" w:type="dxa"/>
          </w:tcPr>
          <w:p w14:paraId="73C51894" w14:textId="03E953A3" w:rsidR="006B311B" w:rsidRDefault="006B311B" w:rsidP="00CE2C8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lastRenderedPageBreak/>
              <w:t>nomeEstabelecimento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6B4CCF6A" w14:textId="33F2CA04" w:rsidR="006B311B" w:rsidRDefault="006B311B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servicos</w:t>
            </w:r>
            <w:proofErr w:type="spellEnd"/>
            <w:r>
              <w:t>/Carolo Figueira</w:t>
            </w:r>
          </w:p>
        </w:tc>
        <w:tc>
          <w:tcPr>
            <w:tcW w:w="2541" w:type="dxa"/>
          </w:tcPr>
          <w:p w14:paraId="78981D4E" w14:textId="223377CA" w:rsidR="006B311B" w:rsidRPr="00BA1E60" w:rsidRDefault="006B311B" w:rsidP="006B311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>{</w:t>
            </w:r>
          </w:p>
          <w:p w14:paraId="7EA943E0" w14:textId="6491F7D4" w:rsidR="006B311B" w:rsidRPr="00BA1E60" w:rsidRDefault="006B311B" w:rsidP="006B311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    "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estabelecimento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 xml:space="preserve">": </w:t>
            </w:r>
            <w:r>
              <w:rPr>
                <w:rFonts w:cstheme="minorHAnsi"/>
                <w:bdr w:val="none" w:sz="0" w:space="0" w:color="auto" w:frame="1"/>
              </w:rPr>
              <w:t>Carolo Figueira</w:t>
            </w:r>
            <w:r w:rsidRPr="00BA1E60">
              <w:rPr>
                <w:rFonts w:cstheme="minorHAnsi"/>
                <w:bdr w:val="none" w:sz="0" w:space="0" w:color="auto" w:frame="1"/>
              </w:rPr>
              <w:t>,</w:t>
            </w:r>
          </w:p>
          <w:p w14:paraId="2D9F8027" w14:textId="5C20B08F" w:rsidR="006B311B" w:rsidRDefault="006B311B" w:rsidP="006B311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 xml:space="preserve">        "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nomeServico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>": "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Tirar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Sangue</w:t>
            </w:r>
            <w:proofErr w:type="spellEnd"/>
            <w:r w:rsidRPr="00BA1E60">
              <w:rPr>
                <w:rFonts w:cstheme="minorHAnsi"/>
                <w:bdr w:val="none" w:sz="0" w:space="0" w:color="auto" w:frame="1"/>
              </w:rPr>
              <w:t>",</w:t>
            </w:r>
          </w:p>
          <w:p w14:paraId="54C0322F" w14:textId="109159B6" w:rsidR="006B311B" w:rsidRDefault="006B311B" w:rsidP="006B311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lastRenderedPageBreak/>
              <w:t xml:space="preserve">        “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duracao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”: 2min,</w:t>
            </w:r>
          </w:p>
          <w:p w14:paraId="1F5BEFED" w14:textId="32CE1508" w:rsidR="006B311B" w:rsidRDefault="006B311B" w:rsidP="006B311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 xml:space="preserve">        “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preco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”: “(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preco+iva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)”</w:t>
            </w:r>
          </w:p>
          <w:p w14:paraId="7CBDF3D7" w14:textId="50AA3AD3" w:rsidR="006B311B" w:rsidRPr="00BA1E60" w:rsidRDefault="006B311B" w:rsidP="006B311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BA1E60">
              <w:rPr>
                <w:rFonts w:cstheme="minorHAnsi"/>
                <w:bdr w:val="none" w:sz="0" w:space="0" w:color="auto" w:frame="1"/>
              </w:rPr>
              <w:t>}</w:t>
            </w:r>
          </w:p>
        </w:tc>
      </w:tr>
      <w:tr w:rsidR="007468AF" w:rsidRPr="004063E1" w14:paraId="47AC3471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6E068CED" w14:textId="19468F9C" w:rsidR="007826BE" w:rsidRDefault="007826BE" w:rsidP="006C1F21">
            <w:pPr>
              <w:jc w:val="left"/>
            </w:pPr>
            <w:r>
              <w:lastRenderedPageBreak/>
              <w:t>GET</w:t>
            </w:r>
          </w:p>
        </w:tc>
        <w:tc>
          <w:tcPr>
            <w:tcW w:w="4414" w:type="dxa"/>
          </w:tcPr>
          <w:p w14:paraId="0C595477" w14:textId="72BF4022" w:rsidR="007826BE" w:rsidRPr="007826BE" w:rsidRDefault="007826BE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826BE">
              <w:rPr>
                <w:rFonts w:cstheme="minorHAnsi"/>
                <w:bdr w:val="none" w:sz="0" w:space="0" w:color="auto" w:frame="1"/>
              </w:rPr>
              <w:t>{</w:t>
            </w:r>
            <w:proofErr w:type="spellStart"/>
            <w:r w:rsidRPr="007826BE">
              <w:rPr>
                <w:rFonts w:cstheme="minorHAnsi"/>
                <w:bdr w:val="none" w:sz="0" w:space="0" w:color="auto" w:frame="1"/>
              </w:rPr>
              <w:t>nomeproduto</w:t>
            </w:r>
            <w:proofErr w:type="spellEnd"/>
            <w:r w:rsidRPr="007826BE">
              <w:rPr>
                <w:rFonts w:cstheme="minorHAnsi"/>
                <w:bdr w:val="none" w:sz="0" w:space="0" w:color="auto" w:frame="1"/>
              </w:rPr>
              <w:t>}/</w:t>
            </w:r>
            <w:proofErr w:type="spellStart"/>
            <w:r w:rsidRPr="007826BE">
              <w:rPr>
                <w:rFonts w:cstheme="minorHAnsi"/>
                <w:bdr w:val="none" w:sz="0" w:space="0" w:color="auto" w:frame="1"/>
              </w:rPr>
              <w:t>fornecedor</w:t>
            </w:r>
            <w:proofErr w:type="spellEnd"/>
          </w:p>
        </w:tc>
        <w:tc>
          <w:tcPr>
            <w:tcW w:w="1332" w:type="dxa"/>
          </w:tcPr>
          <w:p w14:paraId="5A0A1027" w14:textId="699B2CCF" w:rsidR="007826BE" w:rsidRPr="00D41847" w:rsidRDefault="007826BE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o nome dor fornecedor pelo nome do produto.</w:t>
            </w:r>
          </w:p>
        </w:tc>
        <w:tc>
          <w:tcPr>
            <w:tcW w:w="2110" w:type="dxa"/>
          </w:tcPr>
          <w:p w14:paraId="4F1A877A" w14:textId="6B68D640" w:rsidR="007826BE" w:rsidRDefault="007826BE" w:rsidP="00CE2C8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nomeproduto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47CC2EF5" w14:textId="27F8EB01" w:rsidR="007826BE" w:rsidRDefault="007826BE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GET “ben-u-</w:t>
            </w:r>
            <w:proofErr w:type="spellStart"/>
            <w:r>
              <w:t>ron</w:t>
            </w:r>
            <w:proofErr w:type="spellEnd"/>
            <w:r>
              <w:t>”/</w:t>
            </w:r>
            <w:proofErr w:type="spellStart"/>
            <w:r>
              <w:t>fornecedor</w:t>
            </w:r>
            <w:proofErr w:type="spellEnd"/>
          </w:p>
        </w:tc>
        <w:tc>
          <w:tcPr>
            <w:tcW w:w="2541" w:type="dxa"/>
          </w:tcPr>
          <w:p w14:paraId="3243C720" w14:textId="77777777" w:rsidR="007826BE" w:rsidRPr="00D41847" w:rsidRDefault="007826BE" w:rsidP="007826B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{</w:t>
            </w:r>
          </w:p>
          <w:p w14:paraId="6D3AE67F" w14:textId="77777777" w:rsidR="007826BE" w:rsidRPr="00D41847" w:rsidRDefault="007826BE" w:rsidP="007826B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"id": 1,</w:t>
            </w:r>
          </w:p>
          <w:p w14:paraId="07A9881B" w14:textId="77777777" w:rsidR="007826BE" w:rsidRPr="00D41847" w:rsidRDefault="007826BE" w:rsidP="007826B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"nome": "Medicamentos </w:t>
            </w:r>
            <w:proofErr w:type="spell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Lda</w:t>
            </w:r>
            <w:proofErr w:type="spellEnd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",</w:t>
            </w:r>
          </w:p>
          <w:p w14:paraId="0DD731ED" w14:textId="77777777" w:rsidR="007826BE" w:rsidRPr="00D41847" w:rsidRDefault="007826BE" w:rsidP="007826B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"telefone": "932654320",</w:t>
            </w:r>
          </w:p>
          <w:p w14:paraId="13A31AD5" w14:textId="77777777" w:rsidR="007826BE" w:rsidRPr="007826BE" w:rsidRDefault="007826BE" w:rsidP="007826B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</w:t>
            </w:r>
            <w:r w:rsidRPr="007826BE">
              <w:rPr>
                <w:rFonts w:cstheme="minorHAnsi"/>
                <w:bdr w:val="none" w:sz="0" w:space="0" w:color="auto" w:frame="1"/>
              </w:rPr>
              <w:t>"email": "medicamentos@gmail.com"</w:t>
            </w:r>
          </w:p>
          <w:p w14:paraId="7F324C76" w14:textId="734906A9" w:rsidR="007826BE" w:rsidRPr="00BA1E60" w:rsidRDefault="007826BE" w:rsidP="007826B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7826BE">
              <w:rPr>
                <w:rFonts w:cstheme="minorHAnsi"/>
                <w:bdr w:val="none" w:sz="0" w:space="0" w:color="auto" w:frame="1"/>
              </w:rPr>
              <w:t>}</w:t>
            </w:r>
          </w:p>
        </w:tc>
      </w:tr>
      <w:tr w:rsidR="007468AF" w:rsidRPr="004063E1" w14:paraId="1D0FBA3C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737AE336" w14:textId="2E1F0E07" w:rsidR="00AF4F7E" w:rsidRDefault="00AF4F7E" w:rsidP="00AF4F7E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4C6B878D" w14:textId="50D7FBB5" w:rsidR="00AF4F7E" w:rsidRPr="007826BE" w:rsidRDefault="007F0692" w:rsidP="00AF4F7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proofErr w:type="spellStart"/>
            <w:r>
              <w:rPr>
                <w:rFonts w:cstheme="minorHAnsi"/>
                <w:bdr w:val="none" w:sz="0" w:space="0" w:color="auto" w:frame="1"/>
              </w:rPr>
              <w:t>f</w:t>
            </w:r>
            <w:r w:rsidR="00AF4F7E">
              <w:rPr>
                <w:rFonts w:cstheme="minorHAnsi"/>
                <w:bdr w:val="none" w:sz="0" w:space="0" w:color="auto" w:frame="1"/>
              </w:rPr>
              <w:t>ornecedor</w:t>
            </w:r>
            <w:proofErr w:type="spellEnd"/>
            <w:r w:rsidR="00AF4F7E">
              <w:rPr>
                <w:rFonts w:cstheme="minorHAnsi"/>
                <w:bdr w:val="none" w:sz="0" w:space="0" w:color="auto" w:frame="1"/>
              </w:rPr>
              <w:t>/{</w:t>
            </w:r>
            <w:proofErr w:type="spellStart"/>
            <w:r w:rsidR="00AF4F7E">
              <w:rPr>
                <w:rFonts w:cstheme="minorHAnsi"/>
                <w:bdr w:val="none" w:sz="0" w:space="0" w:color="auto" w:frame="1"/>
              </w:rPr>
              <w:t>fornecedor_id</w:t>
            </w:r>
            <w:proofErr w:type="spellEnd"/>
            <w:r w:rsidR="00AF4F7E">
              <w:rPr>
                <w:rFonts w:cstheme="minorHAnsi"/>
                <w:bdr w:val="none" w:sz="0" w:space="0" w:color="auto" w:frame="1"/>
              </w:rPr>
              <w:t>}</w:t>
            </w:r>
          </w:p>
        </w:tc>
        <w:tc>
          <w:tcPr>
            <w:tcW w:w="1332" w:type="dxa"/>
          </w:tcPr>
          <w:p w14:paraId="543C0CA8" w14:textId="4C962294" w:rsidR="00AF4F7E" w:rsidRPr="00D41847" w:rsidRDefault="00AF4F7E" w:rsidP="00AF4F7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os dados do fornecedor pelo seu id</w:t>
            </w:r>
          </w:p>
        </w:tc>
        <w:tc>
          <w:tcPr>
            <w:tcW w:w="2110" w:type="dxa"/>
          </w:tcPr>
          <w:p w14:paraId="1EBE5A1B" w14:textId="592D8912" w:rsidR="00AF4F7E" w:rsidRDefault="00AF4F7E" w:rsidP="00AF4F7E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fornecedor_id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079385D2" w14:textId="5A529466" w:rsidR="00AF4F7E" w:rsidRDefault="00AF4F7E" w:rsidP="00AF4F7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fornecedor</w:t>
            </w:r>
            <w:proofErr w:type="spellEnd"/>
            <w:r>
              <w:t>/1</w:t>
            </w:r>
          </w:p>
        </w:tc>
        <w:tc>
          <w:tcPr>
            <w:tcW w:w="2541" w:type="dxa"/>
          </w:tcPr>
          <w:p w14:paraId="31DE5AE0" w14:textId="77777777" w:rsidR="00AF4F7E" w:rsidRPr="007826BE" w:rsidRDefault="00AF4F7E" w:rsidP="00AF4F7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7826BE">
              <w:rPr>
                <w:rFonts w:cstheme="minorHAnsi"/>
                <w:bdr w:val="none" w:sz="0" w:space="0" w:color="auto" w:frame="1"/>
              </w:rPr>
              <w:t>{</w:t>
            </w:r>
          </w:p>
          <w:p w14:paraId="3A50FE92" w14:textId="77777777" w:rsidR="00AF4F7E" w:rsidRPr="007826BE" w:rsidRDefault="00AF4F7E" w:rsidP="00AF4F7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7826BE">
              <w:rPr>
                <w:rFonts w:cstheme="minorHAnsi"/>
                <w:bdr w:val="none" w:sz="0" w:space="0" w:color="auto" w:frame="1"/>
              </w:rPr>
              <w:t xml:space="preserve">    "id": 1,</w:t>
            </w:r>
          </w:p>
          <w:p w14:paraId="5042ED8C" w14:textId="74B5272F" w:rsidR="00AF4F7E" w:rsidRPr="007826BE" w:rsidRDefault="00AF4F7E" w:rsidP="00AF4F7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7826BE">
              <w:rPr>
                <w:rFonts w:cstheme="minorHAnsi"/>
                <w:bdr w:val="none" w:sz="0" w:space="0" w:color="auto" w:frame="1"/>
              </w:rPr>
              <w:t xml:space="preserve">    "</w:t>
            </w:r>
            <w:proofErr w:type="spellStart"/>
            <w:r w:rsidRPr="007826BE">
              <w:rPr>
                <w:rFonts w:cstheme="minorHAnsi"/>
                <w:bdr w:val="none" w:sz="0" w:space="0" w:color="auto" w:frame="1"/>
              </w:rPr>
              <w:t>nome</w:t>
            </w:r>
            <w:proofErr w:type="spellEnd"/>
            <w:r w:rsidRPr="007826BE">
              <w:rPr>
                <w:rFonts w:cstheme="minorHAnsi"/>
                <w:bdr w:val="none" w:sz="0" w:space="0" w:color="auto" w:frame="1"/>
              </w:rPr>
              <w:t>": "</w:t>
            </w:r>
            <w:r>
              <w:rPr>
                <w:rFonts w:cstheme="minorHAnsi"/>
                <w:bdr w:val="none" w:sz="0" w:space="0" w:color="auto" w:frame="1"/>
              </w:rPr>
              <w:t xml:space="preserve">Stock 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Farmacêuticas</w:t>
            </w:r>
            <w:proofErr w:type="spellEnd"/>
            <w:r w:rsidRPr="007826BE">
              <w:rPr>
                <w:rFonts w:cstheme="minorHAnsi"/>
                <w:bdr w:val="none" w:sz="0" w:space="0" w:color="auto" w:frame="1"/>
              </w:rPr>
              <w:t>",</w:t>
            </w:r>
          </w:p>
          <w:p w14:paraId="329FEAC7" w14:textId="36590F6A" w:rsidR="00AF4F7E" w:rsidRPr="007826BE" w:rsidRDefault="00AF4F7E" w:rsidP="00AF4F7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7826BE">
              <w:rPr>
                <w:rFonts w:cstheme="minorHAnsi"/>
                <w:bdr w:val="none" w:sz="0" w:space="0" w:color="auto" w:frame="1"/>
              </w:rPr>
              <w:t xml:space="preserve">    "</w:t>
            </w:r>
            <w:proofErr w:type="spellStart"/>
            <w:r w:rsidRPr="007826BE">
              <w:rPr>
                <w:rFonts w:cstheme="minorHAnsi"/>
                <w:bdr w:val="none" w:sz="0" w:space="0" w:color="auto" w:frame="1"/>
              </w:rPr>
              <w:t>telefone</w:t>
            </w:r>
            <w:proofErr w:type="spellEnd"/>
            <w:r w:rsidRPr="007826BE">
              <w:rPr>
                <w:rFonts w:cstheme="minorHAnsi"/>
                <w:bdr w:val="none" w:sz="0" w:space="0" w:color="auto" w:frame="1"/>
              </w:rPr>
              <w:t>": "</w:t>
            </w:r>
            <w:r>
              <w:rPr>
                <w:rFonts w:cstheme="minorHAnsi"/>
                <w:bdr w:val="none" w:sz="0" w:space="0" w:color="auto" w:frame="1"/>
              </w:rPr>
              <w:t>236558000</w:t>
            </w:r>
            <w:r w:rsidRPr="007826BE">
              <w:rPr>
                <w:rFonts w:cstheme="minorHAnsi"/>
                <w:bdr w:val="none" w:sz="0" w:space="0" w:color="auto" w:frame="1"/>
              </w:rPr>
              <w:t>",</w:t>
            </w:r>
          </w:p>
          <w:p w14:paraId="3BFEA2BE" w14:textId="73FC9437" w:rsidR="00AF4F7E" w:rsidRPr="007826BE" w:rsidRDefault="00AF4F7E" w:rsidP="00AF4F7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7826BE">
              <w:rPr>
                <w:rFonts w:cstheme="minorHAnsi"/>
                <w:bdr w:val="none" w:sz="0" w:space="0" w:color="auto" w:frame="1"/>
              </w:rPr>
              <w:t xml:space="preserve">    "email": "</w:t>
            </w:r>
            <w:r>
              <w:rPr>
                <w:rFonts w:cstheme="minorHAnsi"/>
                <w:bdr w:val="none" w:sz="0" w:space="0" w:color="auto" w:frame="1"/>
              </w:rPr>
              <w:t>stocksfarmaceuticas</w:t>
            </w:r>
            <w:r w:rsidRPr="007826BE">
              <w:rPr>
                <w:rFonts w:cstheme="minorHAnsi"/>
                <w:bdr w:val="none" w:sz="0" w:space="0" w:color="auto" w:frame="1"/>
              </w:rPr>
              <w:t>@gmail.com"</w:t>
            </w:r>
          </w:p>
          <w:p w14:paraId="41816BC2" w14:textId="32B633AF" w:rsidR="00AF4F7E" w:rsidRPr="007826BE" w:rsidRDefault="00AF4F7E" w:rsidP="00AF4F7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7826BE">
              <w:rPr>
                <w:rFonts w:cstheme="minorHAnsi"/>
                <w:bdr w:val="none" w:sz="0" w:space="0" w:color="auto" w:frame="1"/>
              </w:rPr>
              <w:t>}</w:t>
            </w:r>
          </w:p>
        </w:tc>
      </w:tr>
      <w:tr w:rsidR="00CF71C2" w:rsidRPr="004063E1" w14:paraId="173AFEEB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39CCD61E" w14:textId="7D905AB5" w:rsidR="00AF4F7E" w:rsidRDefault="00AF4F7E" w:rsidP="00AF4F7E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023F0DE6" w14:textId="7D35B1F3" w:rsidR="00AF4F7E" w:rsidRPr="007826BE" w:rsidRDefault="007F0692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proofErr w:type="spellStart"/>
            <w:r>
              <w:rPr>
                <w:rFonts w:cstheme="minorHAnsi"/>
                <w:bdr w:val="none" w:sz="0" w:space="0" w:color="auto" w:frame="1"/>
              </w:rPr>
              <w:t>f</w:t>
            </w:r>
            <w:r w:rsidR="00AF4F7E">
              <w:rPr>
                <w:rFonts w:cstheme="minorHAnsi"/>
                <w:bdr w:val="none" w:sz="0" w:space="0" w:color="auto" w:frame="1"/>
              </w:rPr>
              <w:t>aturas</w:t>
            </w:r>
            <w:proofErr w:type="spellEnd"/>
            <w:r w:rsidR="00AF4F7E">
              <w:rPr>
                <w:rFonts w:cstheme="minorHAnsi"/>
                <w:bdr w:val="none" w:sz="0" w:space="0" w:color="auto" w:frame="1"/>
              </w:rPr>
              <w:t>/{</w:t>
            </w:r>
            <w:proofErr w:type="spellStart"/>
            <w:r w:rsidR="001E5A87">
              <w:rPr>
                <w:rFonts w:cstheme="minorHAnsi"/>
                <w:bdr w:val="none" w:sz="0" w:space="0" w:color="auto" w:frame="1"/>
              </w:rPr>
              <w:t>cliente_</w:t>
            </w:r>
            <w:r w:rsidR="00AF4F7E">
              <w:rPr>
                <w:rFonts w:cstheme="minorHAnsi"/>
                <w:bdr w:val="none" w:sz="0" w:space="0" w:color="auto" w:frame="1"/>
              </w:rPr>
              <w:t>id</w:t>
            </w:r>
            <w:proofErr w:type="spellEnd"/>
            <w:r w:rsidR="00AF4F7E">
              <w:rPr>
                <w:rFonts w:cstheme="minorHAnsi"/>
                <w:bdr w:val="none" w:sz="0" w:space="0" w:color="auto" w:frame="1"/>
              </w:rPr>
              <w:t>}</w:t>
            </w:r>
          </w:p>
        </w:tc>
        <w:tc>
          <w:tcPr>
            <w:tcW w:w="1332" w:type="dxa"/>
          </w:tcPr>
          <w:p w14:paraId="4804F198" w14:textId="6EB330ED" w:rsidR="00AF4F7E" w:rsidRPr="00D41847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a fatura pelo id do cliente.</w:t>
            </w:r>
          </w:p>
        </w:tc>
        <w:tc>
          <w:tcPr>
            <w:tcW w:w="2110" w:type="dxa"/>
          </w:tcPr>
          <w:p w14:paraId="00B5212D" w14:textId="74A6857C" w:rsidR="00AF4F7E" w:rsidRDefault="00AF4F7E" w:rsidP="00AF4F7E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 (required)</w:t>
            </w:r>
          </w:p>
        </w:tc>
        <w:tc>
          <w:tcPr>
            <w:tcW w:w="3165" w:type="dxa"/>
          </w:tcPr>
          <w:p w14:paraId="3FC6745E" w14:textId="6292EAC1" w:rsidR="00AF4F7E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faturas</w:t>
            </w:r>
            <w:proofErr w:type="spellEnd"/>
            <w:r>
              <w:t>/3</w:t>
            </w:r>
          </w:p>
        </w:tc>
        <w:tc>
          <w:tcPr>
            <w:tcW w:w="2541" w:type="dxa"/>
          </w:tcPr>
          <w:p w14:paraId="1331636B" w14:textId="77777777" w:rsidR="00AF4F7E" w:rsidRPr="00DE456D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>{</w:t>
            </w:r>
          </w:p>
          <w:p w14:paraId="68BFAE8D" w14:textId="77777777" w:rsidR="00AF4F7E" w:rsidRPr="00DE456D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 xml:space="preserve">    "id": 3,</w:t>
            </w:r>
          </w:p>
          <w:p w14:paraId="1C983749" w14:textId="77777777" w:rsidR="00AF4F7E" w:rsidRPr="00DE456D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lastRenderedPageBreak/>
              <w:t xml:space="preserve">    "</w:t>
            </w:r>
            <w:proofErr w:type="spellStart"/>
            <w:r w:rsidRPr="00DE456D">
              <w:rPr>
                <w:rFonts w:cstheme="minorHAnsi"/>
                <w:bdr w:val="none" w:sz="0" w:space="0" w:color="auto" w:frame="1"/>
              </w:rPr>
              <w:t>Dtaemissão</w:t>
            </w:r>
            <w:proofErr w:type="spellEnd"/>
            <w:r w:rsidRPr="00DE456D">
              <w:rPr>
                <w:rFonts w:cstheme="minorHAnsi"/>
                <w:bdr w:val="none" w:sz="0" w:space="0" w:color="auto" w:frame="1"/>
              </w:rPr>
              <w:t>": "08/12/2023",</w:t>
            </w:r>
          </w:p>
          <w:p w14:paraId="168D99C1" w14:textId="77777777" w:rsidR="00AF4F7E" w:rsidRPr="00DE456D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 xml:space="preserve">    "</w:t>
            </w:r>
            <w:proofErr w:type="spellStart"/>
            <w:r w:rsidRPr="00DE456D">
              <w:rPr>
                <w:rFonts w:cstheme="minorHAnsi"/>
                <w:bdr w:val="none" w:sz="0" w:space="0" w:color="auto" w:frame="1"/>
              </w:rPr>
              <w:t>Emissor</w:t>
            </w:r>
            <w:proofErr w:type="spellEnd"/>
            <w:r w:rsidRPr="00DE456D">
              <w:rPr>
                <w:rFonts w:cstheme="minorHAnsi"/>
                <w:bdr w:val="none" w:sz="0" w:space="0" w:color="auto" w:frame="1"/>
              </w:rPr>
              <w:t>": 2,</w:t>
            </w:r>
          </w:p>
          <w:p w14:paraId="5150375C" w14:textId="77777777" w:rsidR="00AF4F7E" w:rsidRPr="00DE456D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 xml:space="preserve">    "</w:t>
            </w:r>
            <w:proofErr w:type="spellStart"/>
            <w:r w:rsidRPr="00DE456D">
              <w:rPr>
                <w:rFonts w:cstheme="minorHAnsi"/>
                <w:bdr w:val="none" w:sz="0" w:space="0" w:color="auto" w:frame="1"/>
              </w:rPr>
              <w:t>TotalFatura</w:t>
            </w:r>
            <w:proofErr w:type="spellEnd"/>
            <w:r w:rsidRPr="00DE456D">
              <w:rPr>
                <w:rFonts w:cstheme="minorHAnsi"/>
                <w:bdr w:val="none" w:sz="0" w:space="0" w:color="auto" w:frame="1"/>
              </w:rPr>
              <w:t>": "200€",</w:t>
            </w:r>
          </w:p>
          <w:p w14:paraId="0D68B1BF" w14:textId="77777777" w:rsidR="00AF4F7E" w:rsidRPr="00DE456D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 xml:space="preserve">    "</w:t>
            </w:r>
            <w:proofErr w:type="spellStart"/>
            <w:r w:rsidRPr="00DE456D">
              <w:rPr>
                <w:rFonts w:cstheme="minorHAnsi"/>
                <w:bdr w:val="none" w:sz="0" w:space="0" w:color="auto" w:frame="1"/>
              </w:rPr>
              <w:t>Cliente_id</w:t>
            </w:r>
            <w:proofErr w:type="spellEnd"/>
            <w:r w:rsidRPr="00DE456D">
              <w:rPr>
                <w:rFonts w:cstheme="minorHAnsi"/>
                <w:bdr w:val="none" w:sz="0" w:space="0" w:color="auto" w:frame="1"/>
              </w:rPr>
              <w:t>": 3,</w:t>
            </w:r>
          </w:p>
          <w:p w14:paraId="0477A064" w14:textId="77777777" w:rsidR="00AF4F7E" w:rsidRPr="00DE456D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 xml:space="preserve">    "</w:t>
            </w:r>
            <w:proofErr w:type="spellStart"/>
            <w:r w:rsidRPr="00DE456D">
              <w:rPr>
                <w:rFonts w:cstheme="minorHAnsi"/>
                <w:bdr w:val="none" w:sz="0" w:space="0" w:color="auto" w:frame="1"/>
              </w:rPr>
              <w:t>Id_receita</w:t>
            </w:r>
            <w:proofErr w:type="spellEnd"/>
            <w:r w:rsidRPr="00DE456D">
              <w:rPr>
                <w:rFonts w:cstheme="minorHAnsi"/>
                <w:bdr w:val="none" w:sz="0" w:space="0" w:color="auto" w:frame="1"/>
              </w:rPr>
              <w:t>": 2,</w:t>
            </w:r>
          </w:p>
          <w:p w14:paraId="7C50D20C" w14:textId="77777777" w:rsidR="00AF4F7E" w:rsidRPr="00DE456D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 xml:space="preserve">    "</w:t>
            </w:r>
            <w:proofErr w:type="spellStart"/>
            <w:r w:rsidRPr="00DE456D">
              <w:rPr>
                <w:rFonts w:cstheme="minorHAnsi"/>
                <w:bdr w:val="none" w:sz="0" w:space="0" w:color="auto" w:frame="1"/>
              </w:rPr>
              <w:t>Id_estabelecimento</w:t>
            </w:r>
            <w:proofErr w:type="spellEnd"/>
            <w:r w:rsidRPr="00DE456D">
              <w:rPr>
                <w:rFonts w:cstheme="minorHAnsi"/>
                <w:bdr w:val="none" w:sz="0" w:space="0" w:color="auto" w:frame="1"/>
              </w:rPr>
              <w:t>": 1,</w:t>
            </w:r>
          </w:p>
          <w:p w14:paraId="43971FA1" w14:textId="77777777" w:rsidR="00AF4F7E" w:rsidRPr="00DE456D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 xml:space="preserve">    "</w:t>
            </w:r>
            <w:proofErr w:type="spellStart"/>
            <w:r w:rsidRPr="00DE456D">
              <w:rPr>
                <w:rFonts w:cstheme="minorHAnsi"/>
                <w:bdr w:val="none" w:sz="0" w:space="0" w:color="auto" w:frame="1"/>
              </w:rPr>
              <w:t>Id_servico</w:t>
            </w:r>
            <w:proofErr w:type="spellEnd"/>
            <w:r w:rsidRPr="00DE456D">
              <w:rPr>
                <w:rFonts w:cstheme="minorHAnsi"/>
                <w:bdr w:val="none" w:sz="0" w:space="0" w:color="auto" w:frame="1"/>
              </w:rPr>
              <w:t>": 2</w:t>
            </w:r>
          </w:p>
          <w:p w14:paraId="3B6B1CC1" w14:textId="198314F3" w:rsidR="00AF4F7E" w:rsidRPr="007826BE" w:rsidRDefault="00AF4F7E" w:rsidP="00AF4F7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}</w:t>
            </w:r>
          </w:p>
        </w:tc>
      </w:tr>
      <w:tr w:rsidR="00CF71C2" w:rsidRPr="004063E1" w14:paraId="72A9D80B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5CF09C78" w14:textId="4702E43F" w:rsidR="00132B73" w:rsidRDefault="00132B73" w:rsidP="00132B73">
            <w:pPr>
              <w:jc w:val="left"/>
            </w:pPr>
            <w:r>
              <w:lastRenderedPageBreak/>
              <w:t>GET</w:t>
            </w:r>
          </w:p>
        </w:tc>
        <w:tc>
          <w:tcPr>
            <w:tcW w:w="4414" w:type="dxa"/>
          </w:tcPr>
          <w:p w14:paraId="15AF8BA0" w14:textId="6C454736" w:rsidR="00132B73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proofErr w:type="spellStart"/>
            <w:r>
              <w:rPr>
                <w:rFonts w:cstheme="minorHAnsi"/>
                <w:bdr w:val="none" w:sz="0" w:space="0" w:color="auto" w:frame="1"/>
              </w:rPr>
              <w:t>despesas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/{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precoMIN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}&amp;{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precoMAX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}</w:t>
            </w:r>
          </w:p>
        </w:tc>
        <w:tc>
          <w:tcPr>
            <w:tcW w:w="1332" w:type="dxa"/>
          </w:tcPr>
          <w:p w14:paraId="0A8C3F69" w14:textId="5DBF32C3" w:rsidR="00132B73" w:rsidRPr="00D41847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as despesas num interval</w:t>
            </w:r>
            <w:r w:rsidR="001C7721">
              <w:rPr>
                <w:lang w:val="pt-PT"/>
              </w:rPr>
              <w:t>o</w:t>
            </w:r>
            <w:r w:rsidRPr="00D41847">
              <w:rPr>
                <w:lang w:val="pt-PT"/>
              </w:rPr>
              <w:t xml:space="preserve"> de valores.</w:t>
            </w:r>
          </w:p>
        </w:tc>
        <w:tc>
          <w:tcPr>
            <w:tcW w:w="2110" w:type="dxa"/>
          </w:tcPr>
          <w:p w14:paraId="692E2978" w14:textId="77777777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precoMIN</w:t>
            </w:r>
            <w:proofErr w:type="spellEnd"/>
            <w:r>
              <w:t xml:space="preserve"> (require)</w:t>
            </w:r>
          </w:p>
          <w:p w14:paraId="41696128" w14:textId="60F1393E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precoMAX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02C11659" w14:textId="26852D2F" w:rsidR="00132B73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despesas</w:t>
            </w:r>
            <w:proofErr w:type="spellEnd"/>
            <w:r>
              <w:t>/5&amp;</w:t>
            </w:r>
            <w:r w:rsidR="00F521BC">
              <w:t>2</w:t>
            </w:r>
            <w:r>
              <w:t>0</w:t>
            </w:r>
          </w:p>
        </w:tc>
        <w:tc>
          <w:tcPr>
            <w:tcW w:w="2541" w:type="dxa"/>
          </w:tcPr>
          <w:p w14:paraId="4DAA55AB" w14:textId="77777777" w:rsidR="00132B73" w:rsidRPr="00DE456D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>{</w:t>
            </w:r>
          </w:p>
          <w:p w14:paraId="5B42E8C7" w14:textId="5CAE3864" w:rsidR="00132B73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DE456D">
              <w:rPr>
                <w:rFonts w:cstheme="minorHAnsi"/>
                <w:bdr w:val="none" w:sz="0" w:space="0" w:color="auto" w:frame="1"/>
              </w:rPr>
              <w:t xml:space="preserve">    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Despesas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 xml:space="preserve"> interval de </w:t>
            </w:r>
            <w:proofErr w:type="spellStart"/>
            <w:proofErr w:type="gramStart"/>
            <w:r>
              <w:rPr>
                <w:rFonts w:cstheme="minorHAnsi"/>
                <w:bdr w:val="none" w:sz="0" w:space="0" w:color="auto" w:frame="1"/>
              </w:rPr>
              <w:t>valores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:{</w:t>
            </w:r>
            <w:proofErr w:type="gramEnd"/>
          </w:p>
          <w:p w14:paraId="1CFCE2BD" w14:textId="67B914DA" w:rsidR="00132B73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 xml:space="preserve">    </w:t>
            </w:r>
            <w:r w:rsidR="00013170">
              <w:rPr>
                <w:rFonts w:cstheme="minorHAnsi"/>
                <w:bdr w:val="none" w:sz="0" w:space="0" w:color="auto" w:frame="1"/>
              </w:rPr>
              <w:t>“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Despesas_valores</w:t>
            </w:r>
            <w:proofErr w:type="spellEnd"/>
            <w:r w:rsidR="00013170">
              <w:rPr>
                <w:rFonts w:cstheme="minorHAnsi"/>
                <w:bdr w:val="none" w:sz="0" w:space="0" w:color="auto" w:frame="1"/>
              </w:rPr>
              <w:t>”</w:t>
            </w:r>
            <w:r>
              <w:rPr>
                <w:rFonts w:cstheme="minorHAnsi"/>
                <w:bdr w:val="none" w:sz="0" w:space="0" w:color="auto" w:frame="1"/>
              </w:rPr>
              <w:t>:</w:t>
            </w:r>
          </w:p>
          <w:p w14:paraId="340A75CA" w14:textId="26B6E87D" w:rsidR="00132B73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[</w:t>
            </w:r>
            <w:r w:rsidR="00013170">
              <w:rPr>
                <w:rFonts w:cstheme="minorHAnsi"/>
                <w:bdr w:val="none" w:sz="0" w:space="0" w:color="auto" w:frame="1"/>
              </w:rPr>
              <w:t>“</w:t>
            </w:r>
            <w:r>
              <w:rPr>
                <w:rFonts w:cstheme="minorHAnsi"/>
                <w:bdr w:val="none" w:sz="0" w:space="0" w:color="auto" w:frame="1"/>
              </w:rPr>
              <w:t>despesa1</w:t>
            </w:r>
            <w:r w:rsidR="00013170">
              <w:rPr>
                <w:rFonts w:cstheme="minorHAnsi"/>
                <w:bdr w:val="none" w:sz="0" w:space="0" w:color="auto" w:frame="1"/>
              </w:rPr>
              <w:t>”</w:t>
            </w:r>
            <w:r>
              <w:rPr>
                <w:rFonts w:cstheme="minorHAnsi"/>
                <w:bdr w:val="none" w:sz="0" w:space="0" w:color="auto" w:frame="1"/>
              </w:rPr>
              <w:t xml:space="preserve">, </w:t>
            </w:r>
            <w:r w:rsidR="00013170">
              <w:rPr>
                <w:rFonts w:cstheme="minorHAnsi"/>
                <w:bdr w:val="none" w:sz="0" w:space="0" w:color="auto" w:frame="1"/>
              </w:rPr>
              <w:t>“</w:t>
            </w:r>
            <w:r>
              <w:rPr>
                <w:rFonts w:cstheme="minorHAnsi"/>
                <w:bdr w:val="none" w:sz="0" w:space="0" w:color="auto" w:frame="1"/>
              </w:rPr>
              <w:t>despesa2</w:t>
            </w:r>
            <w:r w:rsidR="00013170">
              <w:rPr>
                <w:rFonts w:cstheme="minorHAnsi"/>
                <w:bdr w:val="none" w:sz="0" w:space="0" w:color="auto" w:frame="1"/>
              </w:rPr>
              <w:t>”</w:t>
            </w:r>
            <w:r>
              <w:rPr>
                <w:rFonts w:cstheme="minorHAnsi"/>
                <w:bdr w:val="none" w:sz="0" w:space="0" w:color="auto" w:frame="1"/>
              </w:rPr>
              <w:t>]</w:t>
            </w:r>
          </w:p>
          <w:p w14:paraId="7BE70A97" w14:textId="24547A74" w:rsidR="00132B73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}</w:t>
            </w:r>
          </w:p>
          <w:p w14:paraId="44830D81" w14:textId="67171755" w:rsidR="00132B73" w:rsidRPr="00DE456D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}</w:t>
            </w:r>
          </w:p>
        </w:tc>
      </w:tr>
      <w:tr w:rsidR="00CF71C2" w:rsidRPr="004063E1" w14:paraId="6E226F82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5B566CB4" w14:textId="6938F3AA" w:rsidR="00AF34DF" w:rsidRDefault="00AF34DF" w:rsidP="00132B73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1D950CD6" w14:textId="6B9B7C68" w:rsidR="00AF34DF" w:rsidRDefault="00AF34DF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proofErr w:type="spellStart"/>
            <w:r>
              <w:rPr>
                <w:rFonts w:cstheme="minorHAnsi"/>
                <w:bdr w:val="none" w:sz="0" w:space="0" w:color="auto" w:frame="1"/>
              </w:rPr>
              <w:t>estabelecimento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/{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nomeEstabelecimento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}/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maisVendas</w:t>
            </w:r>
            <w:proofErr w:type="spellEnd"/>
          </w:p>
        </w:tc>
        <w:tc>
          <w:tcPr>
            <w:tcW w:w="1332" w:type="dxa"/>
          </w:tcPr>
          <w:p w14:paraId="7A1A203E" w14:textId="01274B39" w:rsidR="00AF34DF" w:rsidRPr="00D41847" w:rsidRDefault="00AF34DF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Obter o estabelecimento com mais vendas realizadas.</w:t>
            </w:r>
          </w:p>
        </w:tc>
        <w:tc>
          <w:tcPr>
            <w:tcW w:w="2110" w:type="dxa"/>
          </w:tcPr>
          <w:p w14:paraId="5753D4B2" w14:textId="762139DE" w:rsidR="00AF34DF" w:rsidRDefault="00013170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nomeEstabelecimento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46139957" w14:textId="04968634" w:rsidR="00AF34DF" w:rsidRPr="00D41847" w:rsidRDefault="00AF34DF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GET estabelecimento/Carolo Figueira/</w:t>
            </w:r>
            <w:proofErr w:type="spellStart"/>
            <w:r w:rsidRPr="00D41847">
              <w:rPr>
                <w:lang w:val="pt-PT"/>
              </w:rPr>
              <w:t>Count</w:t>
            </w:r>
            <w:proofErr w:type="spellEnd"/>
            <w:r w:rsidRPr="00D41847">
              <w:rPr>
                <w:lang w:val="pt-PT"/>
              </w:rPr>
              <w:t>(vendas)</w:t>
            </w:r>
          </w:p>
        </w:tc>
        <w:tc>
          <w:tcPr>
            <w:tcW w:w="2541" w:type="dxa"/>
          </w:tcPr>
          <w:p w14:paraId="5FBEB065" w14:textId="77777777" w:rsidR="00AF34DF" w:rsidRPr="00D41847" w:rsidRDefault="00AF34DF" w:rsidP="00AF34D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{</w:t>
            </w:r>
          </w:p>
          <w:p w14:paraId="2A241209" w14:textId="5041DA54" w:rsidR="00AF34DF" w:rsidRPr="00D41847" w:rsidRDefault="00AF34DF" w:rsidP="00AF34D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</w:t>
            </w:r>
            <w:r w:rsidR="00013170"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Estabelecimento com mais </w:t>
            </w:r>
            <w:proofErr w:type="gramStart"/>
            <w:r w:rsidR="00013170" w:rsidRPr="00D41847">
              <w:rPr>
                <w:rFonts w:cstheme="minorHAnsi"/>
                <w:bdr w:val="none" w:sz="0" w:space="0" w:color="auto" w:frame="1"/>
                <w:lang w:val="pt-PT"/>
              </w:rPr>
              <w:t>vendas</w:t>
            </w: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:{</w:t>
            </w:r>
            <w:proofErr w:type="gramEnd"/>
          </w:p>
          <w:p w14:paraId="03AC5711" w14:textId="7CC2ECDE" w:rsidR="00013170" w:rsidRPr="00D41847" w:rsidRDefault="00013170" w:rsidP="00AF34D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“nome”: “Carolo Figueira”</w:t>
            </w:r>
          </w:p>
          <w:p w14:paraId="44D4AC1A" w14:textId="77777777" w:rsidR="00AF34DF" w:rsidRDefault="00AF34DF" w:rsidP="00AF34D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}</w:t>
            </w:r>
          </w:p>
          <w:p w14:paraId="78EE6EED" w14:textId="237BAF1F" w:rsidR="00AF34DF" w:rsidRPr="00DE456D" w:rsidRDefault="00AF34DF" w:rsidP="00AF34D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}</w:t>
            </w:r>
          </w:p>
        </w:tc>
      </w:tr>
      <w:tr w:rsidR="00CF71C2" w:rsidRPr="004063E1" w14:paraId="3149E848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56588AFC" w14:textId="4D45436E" w:rsidR="00013170" w:rsidRDefault="00013170" w:rsidP="00013170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1DD8D6EA" w14:textId="32005D02" w:rsidR="00013170" w:rsidRDefault="00013170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proofErr w:type="spellStart"/>
            <w:r>
              <w:rPr>
                <w:rFonts w:cstheme="minorHAnsi"/>
                <w:bdr w:val="none" w:sz="0" w:space="0" w:color="auto" w:frame="1"/>
              </w:rPr>
              <w:t>produto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/{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nomeProduto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}/{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dataInicial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}&amp;{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dataFim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}</w:t>
            </w:r>
          </w:p>
        </w:tc>
        <w:tc>
          <w:tcPr>
            <w:tcW w:w="1332" w:type="dxa"/>
          </w:tcPr>
          <w:p w14:paraId="22B9A208" w14:textId="1190CA06" w:rsidR="00013170" w:rsidRPr="00D41847" w:rsidRDefault="00013170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Obter o produto mais </w:t>
            </w:r>
            <w:r w:rsidRPr="00D41847">
              <w:rPr>
                <w:lang w:val="pt-PT"/>
              </w:rPr>
              <w:lastRenderedPageBreak/>
              <w:t>vendido entre um determinado espaço de tempo.</w:t>
            </w:r>
          </w:p>
        </w:tc>
        <w:tc>
          <w:tcPr>
            <w:tcW w:w="2110" w:type="dxa"/>
          </w:tcPr>
          <w:p w14:paraId="187D4F37" w14:textId="77777777" w:rsidR="00013170" w:rsidRDefault="00013170" w:rsidP="00013170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lastRenderedPageBreak/>
              <w:t>nome</w:t>
            </w:r>
            <w:r w:rsidR="00BC4529">
              <w:t>Produto</w:t>
            </w:r>
            <w:proofErr w:type="spellEnd"/>
            <w:r>
              <w:t>(required)</w:t>
            </w:r>
          </w:p>
          <w:p w14:paraId="10849E29" w14:textId="77777777" w:rsidR="00BC4529" w:rsidRDefault="00BC4529" w:rsidP="00013170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lastRenderedPageBreak/>
              <w:t>dataInicial</w:t>
            </w:r>
            <w:proofErr w:type="spellEnd"/>
            <w:r>
              <w:t xml:space="preserve"> (required)</w:t>
            </w:r>
          </w:p>
          <w:p w14:paraId="4689CA46" w14:textId="1FF9FB06" w:rsidR="00BC4529" w:rsidRDefault="00BC4529" w:rsidP="00013170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dataFim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2F21B034" w14:textId="76164C37" w:rsidR="00013170" w:rsidRDefault="00013170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 xml:space="preserve">GET </w:t>
            </w:r>
            <w:proofErr w:type="spellStart"/>
            <w:r w:rsidR="00BC4529">
              <w:t>produto</w:t>
            </w:r>
            <w:proofErr w:type="spellEnd"/>
            <w:r w:rsidR="00BC4529">
              <w:t>/Ben-u-Ron/11-10-2023&amp;12-12-2023</w:t>
            </w:r>
          </w:p>
        </w:tc>
        <w:tc>
          <w:tcPr>
            <w:tcW w:w="2541" w:type="dxa"/>
          </w:tcPr>
          <w:p w14:paraId="0CF435D0" w14:textId="77777777" w:rsidR="00013170" w:rsidRPr="00D41847" w:rsidRDefault="00013170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{</w:t>
            </w:r>
          </w:p>
          <w:p w14:paraId="0FC11853" w14:textId="74BBBDE3" w:rsidR="00013170" w:rsidRPr="00D41847" w:rsidRDefault="00013170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lastRenderedPageBreak/>
              <w:t xml:space="preserve">    </w:t>
            </w:r>
            <w:r w:rsidR="00BC4529" w:rsidRPr="00D41847">
              <w:rPr>
                <w:rFonts w:cstheme="minorHAnsi"/>
                <w:bdr w:val="none" w:sz="0" w:space="0" w:color="auto" w:frame="1"/>
                <w:lang w:val="pt-PT"/>
              </w:rPr>
              <w:t>Produto</w:t>
            </w: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com mais </w:t>
            </w:r>
            <w:proofErr w:type="gramStart"/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>vendas:{</w:t>
            </w:r>
            <w:proofErr w:type="gramEnd"/>
          </w:p>
          <w:p w14:paraId="7DCEDE9F" w14:textId="7BE22D66" w:rsidR="00013170" w:rsidRPr="00D41847" w:rsidRDefault="00013170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D41847">
              <w:rPr>
                <w:rFonts w:cstheme="minorHAnsi"/>
                <w:bdr w:val="none" w:sz="0" w:space="0" w:color="auto" w:frame="1"/>
                <w:lang w:val="pt-PT"/>
              </w:rPr>
              <w:t xml:space="preserve">    </w:t>
            </w:r>
            <w:r w:rsidR="00BC4529" w:rsidRPr="00D41847">
              <w:rPr>
                <w:rFonts w:cstheme="minorHAnsi"/>
                <w:bdr w:val="none" w:sz="0" w:space="0" w:color="auto" w:frame="1"/>
                <w:lang w:val="pt-PT"/>
              </w:rPr>
              <w:t>“produtos”: [“produto1”, “produto2”]</w:t>
            </w:r>
          </w:p>
          <w:p w14:paraId="043F7BFE" w14:textId="77777777" w:rsidR="00013170" w:rsidRDefault="00013170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}</w:t>
            </w:r>
          </w:p>
          <w:p w14:paraId="3A718D63" w14:textId="12846710" w:rsidR="00013170" w:rsidRPr="00DE456D" w:rsidRDefault="00013170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}</w:t>
            </w:r>
          </w:p>
        </w:tc>
      </w:tr>
      <w:tr w:rsidR="00843581" w:rsidRPr="004063E1" w14:paraId="6792F1B7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101C1487" w14:textId="36D19275" w:rsidR="00843581" w:rsidRDefault="00843581" w:rsidP="00013170">
            <w:pPr>
              <w:jc w:val="left"/>
            </w:pPr>
            <w:r>
              <w:lastRenderedPageBreak/>
              <w:t>GET</w:t>
            </w:r>
          </w:p>
        </w:tc>
        <w:tc>
          <w:tcPr>
            <w:tcW w:w="4414" w:type="dxa"/>
          </w:tcPr>
          <w:p w14:paraId="204C361E" w14:textId="1CA57760" w:rsidR="00843581" w:rsidRDefault="001C7721" w:rsidP="000131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proofErr w:type="spellStart"/>
            <w:r>
              <w:rPr>
                <w:rFonts w:cstheme="minorHAnsi"/>
                <w:bdr w:val="none" w:sz="0" w:space="0" w:color="auto" w:frame="1"/>
              </w:rPr>
              <w:t>estabelecimento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/{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nomeEstabelecimento</w:t>
            </w:r>
            <w:proofErr w:type="spellEnd"/>
            <w:r>
              <w:rPr>
                <w:rFonts w:cstheme="minorHAnsi"/>
                <w:bdr w:val="none" w:sz="0" w:space="0" w:color="auto" w:frame="1"/>
              </w:rPr>
              <w:t>}</w:t>
            </w:r>
            <w:r w:rsidR="00843581" w:rsidRPr="00843581">
              <w:rPr>
                <w:rFonts w:cstheme="minorHAnsi"/>
                <w:bdr w:val="none" w:sz="0" w:space="0" w:color="auto" w:frame="1"/>
              </w:rPr>
              <w:t>/</w:t>
            </w:r>
            <w:proofErr w:type="spellStart"/>
            <w:r w:rsidR="00843581" w:rsidRPr="00843581">
              <w:rPr>
                <w:rFonts w:cstheme="minorHAnsi"/>
                <w:bdr w:val="none" w:sz="0" w:space="0" w:color="auto" w:frame="1"/>
              </w:rPr>
              <w:t>maisProdutos</w:t>
            </w:r>
            <w:proofErr w:type="spellEnd"/>
          </w:p>
        </w:tc>
        <w:tc>
          <w:tcPr>
            <w:tcW w:w="1332" w:type="dxa"/>
          </w:tcPr>
          <w:p w14:paraId="26C4E3C8" w14:textId="6C1B6229" w:rsidR="00843581" w:rsidRPr="00CF71C2" w:rsidRDefault="00CF71C2" w:rsidP="000131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F71C2">
              <w:rPr>
                <w:lang w:val="pt-PT"/>
              </w:rPr>
              <w:t>Obter a lista de f</w:t>
            </w:r>
            <w:r>
              <w:rPr>
                <w:lang w:val="pt-PT"/>
              </w:rPr>
              <w:t>ornecedores com mais produtos vendidos</w:t>
            </w:r>
          </w:p>
        </w:tc>
        <w:tc>
          <w:tcPr>
            <w:tcW w:w="2110" w:type="dxa"/>
          </w:tcPr>
          <w:p w14:paraId="6A63430D" w14:textId="45421420" w:rsidR="00843581" w:rsidRPr="00CF71C2" w:rsidRDefault="001C7721" w:rsidP="00013170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nomeEstabelecimento</w:t>
            </w:r>
            <w:proofErr w:type="spellEnd"/>
          </w:p>
        </w:tc>
        <w:tc>
          <w:tcPr>
            <w:tcW w:w="3165" w:type="dxa"/>
          </w:tcPr>
          <w:p w14:paraId="7D1029ED" w14:textId="509F9DF6" w:rsidR="00843581" w:rsidRPr="00CF71C2" w:rsidRDefault="007468AF" w:rsidP="000131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GET </w:t>
            </w:r>
            <w:r w:rsidR="00CF71C2" w:rsidRPr="00CF71C2">
              <w:rPr>
                <w:lang w:val="pt-PT"/>
              </w:rPr>
              <w:t>estabelecimento/</w:t>
            </w:r>
            <w:proofErr w:type="spellStart"/>
            <w:r w:rsidR="00CF71C2">
              <w:rPr>
                <w:lang w:val="pt-PT"/>
              </w:rPr>
              <w:t>CaroloFigueiro</w:t>
            </w:r>
            <w:proofErr w:type="spellEnd"/>
            <w:r w:rsidR="00CF71C2" w:rsidRPr="00CF71C2">
              <w:rPr>
                <w:lang w:val="pt-PT"/>
              </w:rPr>
              <w:t>/</w:t>
            </w:r>
            <w:proofErr w:type="spellStart"/>
            <w:r w:rsidR="00CF71C2" w:rsidRPr="00CF71C2">
              <w:rPr>
                <w:lang w:val="pt-PT"/>
              </w:rPr>
              <w:t>maisProdutos</w:t>
            </w:r>
            <w:proofErr w:type="spellEnd"/>
          </w:p>
        </w:tc>
        <w:tc>
          <w:tcPr>
            <w:tcW w:w="2541" w:type="dxa"/>
          </w:tcPr>
          <w:p w14:paraId="12E22A96" w14:textId="77777777" w:rsidR="00843581" w:rsidRDefault="00CF71C2" w:rsidP="000131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>
              <w:rPr>
                <w:rFonts w:cstheme="minorHAnsi"/>
                <w:bdr w:val="none" w:sz="0" w:space="0" w:color="auto" w:frame="1"/>
                <w:lang w:val="pt-PT"/>
              </w:rPr>
              <w:t>{</w:t>
            </w:r>
          </w:p>
          <w:p w14:paraId="0F8D47E9" w14:textId="77777777" w:rsidR="007468AF" w:rsidRDefault="007468AF" w:rsidP="00746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7468AF">
              <w:rPr>
                <w:rFonts w:cstheme="minorHAnsi"/>
                <w:bdr w:val="none" w:sz="0" w:space="0" w:color="auto" w:frame="1"/>
              </w:rPr>
              <w:t>"</w:t>
            </w:r>
            <w:proofErr w:type="spellStart"/>
            <w:r w:rsidRPr="007468AF">
              <w:rPr>
                <w:rFonts w:cstheme="minorHAnsi"/>
                <w:bdr w:val="none" w:sz="0" w:space="0" w:color="auto" w:frame="1"/>
              </w:rPr>
              <w:t>nomeEstabelecimento</w:t>
            </w:r>
            <w:proofErr w:type="spellEnd"/>
            <w:r w:rsidRPr="007468AF">
              <w:rPr>
                <w:rFonts w:cstheme="minorHAnsi"/>
                <w:bdr w:val="none" w:sz="0" w:space="0" w:color="auto" w:frame="1"/>
              </w:rPr>
              <w:t>":</w:t>
            </w:r>
            <w:r>
              <w:rPr>
                <w:rFonts w:cstheme="minorHAnsi"/>
                <w:bdr w:val="none" w:sz="0" w:space="0" w:color="auto" w:frame="1"/>
              </w:rPr>
              <w:t xml:space="preserve"> {</w:t>
            </w:r>
          </w:p>
          <w:p w14:paraId="3C8E41F4" w14:textId="5B84C52D" w:rsidR="007468AF" w:rsidRPr="007468AF" w:rsidRDefault="007468AF" w:rsidP="007468A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 xml:space="preserve"> "Farmácia Popular",</w:t>
            </w:r>
          </w:p>
          <w:p w14:paraId="3885030F" w14:textId="77777777" w:rsidR="007468AF" w:rsidRPr="007468AF" w:rsidRDefault="007468AF" w:rsidP="007468A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 xml:space="preserve">  "</w:t>
            </w:r>
            <w:proofErr w:type="spellStart"/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>fornecedorComMaisProdutos</w:t>
            </w:r>
            <w:proofErr w:type="spellEnd"/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>": {</w:t>
            </w:r>
          </w:p>
          <w:p w14:paraId="61D332FC" w14:textId="77777777" w:rsidR="007468AF" w:rsidRPr="007468AF" w:rsidRDefault="007468AF" w:rsidP="007468A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 xml:space="preserve">    "nome": "</w:t>
            </w:r>
            <w:proofErr w:type="spellStart"/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>FornecedorXYZ</w:t>
            </w:r>
            <w:proofErr w:type="spellEnd"/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>",</w:t>
            </w:r>
          </w:p>
          <w:p w14:paraId="7E57D3E5" w14:textId="77777777" w:rsidR="007468AF" w:rsidRPr="007468AF" w:rsidRDefault="007468AF" w:rsidP="007468A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 xml:space="preserve">    "</w:t>
            </w:r>
            <w:proofErr w:type="spellStart"/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>totalProdutos</w:t>
            </w:r>
            <w:proofErr w:type="spellEnd"/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>": 50</w:t>
            </w:r>
          </w:p>
          <w:p w14:paraId="72ADA5B4" w14:textId="77777777" w:rsidR="007468AF" w:rsidRDefault="007468AF" w:rsidP="00746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 w:rsidRPr="007468AF">
              <w:rPr>
                <w:rFonts w:cstheme="minorHAnsi"/>
                <w:bdr w:val="none" w:sz="0" w:space="0" w:color="auto" w:frame="1"/>
              </w:rPr>
              <w:t xml:space="preserve">  }</w:t>
            </w:r>
          </w:p>
          <w:p w14:paraId="0AA7EABD" w14:textId="66E4FCAB" w:rsidR="007468AF" w:rsidRDefault="007468AF" w:rsidP="00746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}</w:t>
            </w:r>
          </w:p>
          <w:p w14:paraId="702571FD" w14:textId="05178749" w:rsidR="00CF71C2" w:rsidRPr="00CF71C2" w:rsidRDefault="007468AF" w:rsidP="00746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7468AF">
              <w:rPr>
                <w:rFonts w:cstheme="minorHAnsi"/>
                <w:bdr w:val="none" w:sz="0" w:space="0" w:color="auto" w:frame="1"/>
                <w:lang w:val="pt-PT"/>
              </w:rPr>
              <w:t xml:space="preserve"> </w:t>
            </w:r>
            <w:r w:rsidR="00CF71C2">
              <w:rPr>
                <w:rFonts w:cstheme="minorHAnsi"/>
                <w:bdr w:val="none" w:sz="0" w:space="0" w:color="auto" w:frame="1"/>
                <w:lang w:val="pt-PT"/>
              </w:rPr>
              <w:t>}</w:t>
            </w:r>
          </w:p>
        </w:tc>
      </w:tr>
      <w:tr w:rsidR="007468AF" w:rsidRPr="004063E1" w14:paraId="7EEF59B1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485E4C0B" w14:textId="4DDEB09E" w:rsidR="007468AF" w:rsidRDefault="007468AF" w:rsidP="00013170">
            <w:pPr>
              <w:jc w:val="left"/>
            </w:pPr>
            <w:r>
              <w:t>GET</w:t>
            </w:r>
          </w:p>
        </w:tc>
        <w:tc>
          <w:tcPr>
            <w:tcW w:w="4414" w:type="dxa"/>
          </w:tcPr>
          <w:p w14:paraId="6498135E" w14:textId="4F81D7EE" w:rsidR="007468AF" w:rsidRPr="00843581" w:rsidRDefault="007468AF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</w:rPr>
            </w:pPr>
            <w:r>
              <w:rPr>
                <w:rFonts w:cstheme="minorHAnsi"/>
                <w:bdr w:val="none" w:sz="0" w:space="0" w:color="auto" w:frame="1"/>
              </w:rPr>
              <w:t>users/</w:t>
            </w:r>
            <w:proofErr w:type="spellStart"/>
            <w:r>
              <w:rPr>
                <w:rFonts w:cstheme="minorHAnsi"/>
                <w:bdr w:val="none" w:sz="0" w:space="0" w:color="auto" w:frame="1"/>
              </w:rPr>
              <w:t>ativoultimomes</w:t>
            </w:r>
            <w:proofErr w:type="spellEnd"/>
          </w:p>
        </w:tc>
        <w:tc>
          <w:tcPr>
            <w:tcW w:w="1332" w:type="dxa"/>
          </w:tcPr>
          <w:p w14:paraId="392BE107" w14:textId="1489B33A" w:rsidR="007468AF" w:rsidRPr="007468AF" w:rsidRDefault="007468AF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7468AF">
              <w:rPr>
                <w:lang w:val="pt-PT"/>
              </w:rPr>
              <w:t>Lista os utilizadores que r</w:t>
            </w:r>
            <w:r>
              <w:rPr>
                <w:lang w:val="pt-PT"/>
              </w:rPr>
              <w:t>ealizaram uma compra no último mês</w:t>
            </w:r>
          </w:p>
        </w:tc>
        <w:tc>
          <w:tcPr>
            <w:tcW w:w="2110" w:type="dxa"/>
          </w:tcPr>
          <w:p w14:paraId="6364A840" w14:textId="77777777" w:rsidR="007468AF" w:rsidRPr="007468AF" w:rsidRDefault="007468AF" w:rsidP="001C7721">
            <w:pPr>
              <w:pStyle w:val="ListParagraph"/>
              <w:ind w:left="3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3165" w:type="dxa"/>
          </w:tcPr>
          <w:p w14:paraId="27978FDE" w14:textId="23738038" w:rsidR="007468AF" w:rsidRPr="007468AF" w:rsidRDefault="007468AF" w:rsidP="000131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7468AF">
              <w:rPr>
                <w:lang w:val="pt-PT"/>
              </w:rPr>
              <w:t>GET /</w:t>
            </w:r>
            <w:proofErr w:type="spellStart"/>
            <w:r w:rsidRPr="007468AF">
              <w:rPr>
                <w:lang w:val="pt-PT"/>
              </w:rPr>
              <w:t>users</w:t>
            </w:r>
            <w:proofErr w:type="spellEnd"/>
            <w:r w:rsidRPr="007468AF">
              <w:rPr>
                <w:lang w:val="pt-PT"/>
              </w:rPr>
              <w:t>/</w:t>
            </w:r>
            <w:proofErr w:type="spellStart"/>
            <w:r>
              <w:rPr>
                <w:lang w:val="pt-PT"/>
              </w:rPr>
              <w:t>ativoultimomes</w:t>
            </w:r>
            <w:proofErr w:type="spellEnd"/>
          </w:p>
        </w:tc>
        <w:tc>
          <w:tcPr>
            <w:tcW w:w="2541" w:type="dxa"/>
          </w:tcPr>
          <w:p w14:paraId="6A524B20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>{</w:t>
            </w:r>
          </w:p>
          <w:p w14:paraId="7218F59F" w14:textId="40E824B6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"</w:t>
            </w:r>
            <w:proofErr w:type="spellStart"/>
            <w:r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>ativoultimomes</w:t>
            </w:r>
            <w:proofErr w:type="spellEnd"/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>": [</w:t>
            </w:r>
          </w:p>
          <w:p w14:paraId="4293BD49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{</w:t>
            </w:r>
          </w:p>
          <w:p w14:paraId="38D18258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  "username": "user1",</w:t>
            </w:r>
          </w:p>
          <w:p w14:paraId="5882483A" w14:textId="57CBD109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  "email": "user1@</w:t>
            </w:r>
            <w:r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>exemplo</w:t>
            </w: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>.com"</w:t>
            </w:r>
          </w:p>
          <w:p w14:paraId="1919C63E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},</w:t>
            </w:r>
          </w:p>
          <w:p w14:paraId="0CD704F4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lastRenderedPageBreak/>
              <w:t xml:space="preserve">    {</w:t>
            </w:r>
          </w:p>
          <w:p w14:paraId="2FE5C29C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  "username": "user2",</w:t>
            </w:r>
          </w:p>
          <w:p w14:paraId="1C679678" w14:textId="5A4765B4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  "email": "user2@</w:t>
            </w:r>
            <w:r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>exemplo</w:t>
            </w: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>.com"</w:t>
            </w:r>
          </w:p>
          <w:p w14:paraId="4D042B1F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},</w:t>
            </w:r>
          </w:p>
          <w:p w14:paraId="33F72093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{</w:t>
            </w:r>
          </w:p>
          <w:p w14:paraId="2AA978DA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  "username": "user3",</w:t>
            </w:r>
          </w:p>
          <w:p w14:paraId="428E07AE" w14:textId="100526EE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  "email": "user3@</w:t>
            </w:r>
            <w:r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>exemplo</w:t>
            </w: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>.com"</w:t>
            </w:r>
          </w:p>
          <w:p w14:paraId="152C1B1B" w14:textId="4A82B7BB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  }</w:t>
            </w:r>
          </w:p>
          <w:p w14:paraId="58188AFD" w14:textId="77777777" w:rsidR="007468AF" w:rsidRPr="007468AF" w:rsidRDefault="007468AF" w:rsidP="007468A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</w:pPr>
            <w:r w:rsidRPr="007468AF">
              <w:rPr>
                <w:rFonts w:cstheme="minorHAnsi"/>
                <w:kern w:val="2"/>
                <w:bdr w:val="none" w:sz="0" w:space="0" w:color="auto" w:frame="1"/>
                <w:lang w:val="en-GB"/>
                <w14:ligatures w14:val="standardContextual"/>
              </w:rPr>
              <w:t xml:space="preserve">  </w:t>
            </w:r>
            <w:r w:rsidRPr="007468AF">
              <w:rPr>
                <w:rFonts w:cstheme="minorHAnsi"/>
                <w:kern w:val="2"/>
                <w:bdr w:val="none" w:sz="0" w:space="0" w:color="auto" w:frame="1"/>
                <w14:ligatures w14:val="standardContextual"/>
              </w:rPr>
              <w:t>]</w:t>
            </w:r>
          </w:p>
          <w:p w14:paraId="7C7711B5" w14:textId="4098DDE2" w:rsidR="007468AF" w:rsidRPr="007468AF" w:rsidRDefault="007468AF" w:rsidP="00746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dr w:val="none" w:sz="0" w:space="0" w:color="auto" w:frame="1"/>
                <w:lang w:val="pt-PT"/>
              </w:rPr>
            </w:pPr>
            <w:r w:rsidRPr="007468AF">
              <w:rPr>
                <w:rFonts w:cstheme="minorHAnsi"/>
                <w:bdr w:val="none" w:sz="0" w:space="0" w:color="auto" w:frame="1"/>
              </w:rPr>
              <w:t>}</w:t>
            </w:r>
          </w:p>
        </w:tc>
      </w:tr>
      <w:tr w:rsidR="00CF71C2" w:rsidRPr="004063E1" w14:paraId="2672ECB6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3E829E0A" w14:textId="2C57D471" w:rsidR="00132B73" w:rsidRDefault="00132B73" w:rsidP="00132B73">
            <w:pPr>
              <w:jc w:val="left"/>
            </w:pPr>
            <w:r>
              <w:lastRenderedPageBreak/>
              <w:t>POST</w:t>
            </w:r>
          </w:p>
        </w:tc>
        <w:tc>
          <w:tcPr>
            <w:tcW w:w="4414" w:type="dxa"/>
          </w:tcPr>
          <w:p w14:paraId="33F5B86E" w14:textId="7C800E68" w:rsidR="00132B73" w:rsidRPr="00D41847" w:rsidRDefault="00132B73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D41847">
              <w:rPr>
                <w:lang w:val="pt-PT"/>
              </w:rPr>
              <w:t>adicionarCarrinhoCompras</w:t>
            </w:r>
            <w:proofErr w:type="spellEnd"/>
            <w:r w:rsidRPr="00D41847">
              <w:rPr>
                <w:lang w:val="pt-PT"/>
              </w:rPr>
              <w:t>/{</w:t>
            </w:r>
            <w:proofErr w:type="spellStart"/>
            <w:r w:rsidRPr="00D41847">
              <w:rPr>
                <w:lang w:val="pt-PT"/>
              </w:rPr>
              <w:t>produto_</w:t>
            </w:r>
            <w:proofErr w:type="gramStart"/>
            <w:r w:rsidRPr="00D41847">
              <w:rPr>
                <w:lang w:val="pt-PT"/>
              </w:rPr>
              <w:t>id</w:t>
            </w:r>
            <w:proofErr w:type="spellEnd"/>
            <w:r w:rsidRPr="00D41847">
              <w:rPr>
                <w:lang w:val="pt-PT"/>
              </w:rPr>
              <w:t>}/</w:t>
            </w:r>
            <w:proofErr w:type="gramEnd"/>
            <w:r w:rsidRPr="00D41847">
              <w:rPr>
                <w:lang w:val="pt-PT"/>
              </w:rPr>
              <w:t>{quantidade}/{</w:t>
            </w:r>
            <w:proofErr w:type="spellStart"/>
            <w:r w:rsidRPr="00D41847">
              <w:rPr>
                <w:lang w:val="pt-PT"/>
              </w:rPr>
              <w:t>preco</w:t>
            </w:r>
            <w:proofErr w:type="spellEnd"/>
            <w:r w:rsidRPr="00D41847">
              <w:rPr>
                <w:lang w:val="pt-PT"/>
              </w:rPr>
              <w:t>}</w:t>
            </w:r>
          </w:p>
        </w:tc>
        <w:tc>
          <w:tcPr>
            <w:tcW w:w="1332" w:type="dxa"/>
          </w:tcPr>
          <w:p w14:paraId="74B122C8" w14:textId="3D1F9983" w:rsidR="00132B73" w:rsidRPr="00D41847" w:rsidRDefault="001C7721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Adicionar ao carrinho um</w:t>
            </w:r>
            <w:r w:rsidR="00132B73" w:rsidRPr="00D41847">
              <w:rPr>
                <w:lang w:val="pt-PT"/>
              </w:rPr>
              <w:t xml:space="preserve"> medicamento.</w:t>
            </w:r>
          </w:p>
        </w:tc>
        <w:tc>
          <w:tcPr>
            <w:tcW w:w="2110" w:type="dxa"/>
          </w:tcPr>
          <w:p w14:paraId="7A6CB8CF" w14:textId="77777777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produto_id</w:t>
            </w:r>
            <w:proofErr w:type="spellEnd"/>
            <w:r>
              <w:t xml:space="preserve"> (required)</w:t>
            </w:r>
          </w:p>
          <w:p w14:paraId="54CA8738" w14:textId="77777777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quantidade</w:t>
            </w:r>
            <w:proofErr w:type="spellEnd"/>
            <w:r>
              <w:t xml:space="preserve"> (required)</w:t>
            </w:r>
          </w:p>
          <w:p w14:paraId="4A905628" w14:textId="17A031EB" w:rsidR="00132B73" w:rsidRPr="001E29EE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preco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1E460DFB" w14:textId="6F37B86E" w:rsidR="00132B73" w:rsidRDefault="00132B73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POST </w:t>
            </w:r>
            <w:proofErr w:type="spellStart"/>
            <w:r>
              <w:t>adicionarCarrinhoCompras</w:t>
            </w:r>
            <w:proofErr w:type="spellEnd"/>
            <w:r>
              <w:t>/2/2/1.50</w:t>
            </w:r>
          </w:p>
        </w:tc>
        <w:tc>
          <w:tcPr>
            <w:tcW w:w="2541" w:type="dxa"/>
          </w:tcPr>
          <w:p w14:paraId="18B944E1" w14:textId="77777777" w:rsidR="00132B73" w:rsidRPr="00EA218F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218F">
              <w:t>{</w:t>
            </w:r>
          </w:p>
          <w:p w14:paraId="16943C97" w14:textId="6C510CF7" w:rsidR="00132B73" w:rsidRPr="00EA218F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218F">
              <w:t xml:space="preserve">    </w:t>
            </w:r>
            <w:r>
              <w:t>“</w:t>
            </w:r>
            <w:r w:rsidRPr="00EA218F">
              <w:t>data</w:t>
            </w:r>
            <w:r>
              <w:t>”</w:t>
            </w:r>
            <w:r w:rsidRPr="00EA218F">
              <w:t>: {</w:t>
            </w:r>
          </w:p>
          <w:p w14:paraId="4FE51FF5" w14:textId="3F09DFA2" w:rsidR="00132B73" w:rsidRPr="00EA218F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218F">
              <w:t xml:space="preserve">        </w:t>
            </w:r>
            <w:r>
              <w:t>“</w:t>
            </w:r>
            <w:proofErr w:type="spellStart"/>
            <w:proofErr w:type="gramStart"/>
            <w:r w:rsidRPr="00EA218F">
              <w:t>carrinho</w:t>
            </w:r>
            <w:proofErr w:type="spellEnd"/>
            <w:proofErr w:type="gramEnd"/>
            <w:r w:rsidRPr="00EA218F">
              <w:t xml:space="preserve"> de </w:t>
            </w:r>
            <w:proofErr w:type="spellStart"/>
            <w:r w:rsidRPr="00EA218F">
              <w:t>compras</w:t>
            </w:r>
            <w:proofErr w:type="spellEnd"/>
            <w:r>
              <w:t>”</w:t>
            </w:r>
            <w:r w:rsidRPr="00EA218F">
              <w:t>: {</w:t>
            </w:r>
          </w:p>
          <w:p w14:paraId="2407CF33" w14:textId="3378411D" w:rsidR="00132B73" w:rsidRPr="00EA218F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218F">
              <w:t xml:space="preserve">            </w:t>
            </w:r>
            <w:r>
              <w:t>“</w:t>
            </w:r>
            <w:proofErr w:type="spellStart"/>
            <w:r w:rsidRPr="00EA218F">
              <w:t>produto</w:t>
            </w:r>
            <w:proofErr w:type="spellEnd"/>
            <w:r>
              <w:t>”</w:t>
            </w:r>
            <w:r w:rsidRPr="00EA218F">
              <w:t xml:space="preserve">: </w:t>
            </w:r>
            <w:r>
              <w:t>“</w:t>
            </w:r>
            <w:r w:rsidRPr="00EA218F">
              <w:t>x</w:t>
            </w:r>
            <w:r>
              <w:t>”</w:t>
            </w:r>
            <w:r w:rsidRPr="00EA218F">
              <w:t>,</w:t>
            </w:r>
          </w:p>
          <w:p w14:paraId="5AA49F28" w14:textId="3C57F6D3" w:rsidR="00132B73" w:rsidRPr="00EA218F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218F">
              <w:t xml:space="preserve">            </w:t>
            </w:r>
            <w:r>
              <w:t>“</w:t>
            </w:r>
            <w:proofErr w:type="spellStart"/>
            <w:r w:rsidRPr="00EA218F">
              <w:t>quantidade</w:t>
            </w:r>
            <w:proofErr w:type="spellEnd"/>
            <w:r>
              <w:t>”</w:t>
            </w:r>
            <w:r w:rsidRPr="00EA218F">
              <w:t>: 3,</w:t>
            </w:r>
          </w:p>
          <w:p w14:paraId="787AB43E" w14:textId="46DD217F" w:rsidR="00132B73" w:rsidRPr="00EA218F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218F">
              <w:t xml:space="preserve">            </w:t>
            </w:r>
            <w:r>
              <w:t>“</w:t>
            </w:r>
            <w:proofErr w:type="spellStart"/>
            <w:r>
              <w:t>p</w:t>
            </w:r>
            <w:r w:rsidRPr="00EA218F">
              <w:t>reco</w:t>
            </w:r>
            <w:proofErr w:type="spellEnd"/>
            <w:r>
              <w:t>”</w:t>
            </w:r>
            <w:r w:rsidRPr="00EA218F">
              <w:t xml:space="preserve">: </w:t>
            </w:r>
            <w:r w:rsidR="00013170">
              <w:t>“</w:t>
            </w:r>
            <w:r w:rsidRPr="00EA218F">
              <w:t>3 * 2.50</w:t>
            </w:r>
            <w:r w:rsidR="00013170">
              <w:t>”</w:t>
            </w:r>
          </w:p>
          <w:p w14:paraId="1661B240" w14:textId="77777777" w:rsidR="00132B73" w:rsidRPr="00EA218F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218F">
              <w:t xml:space="preserve">        }</w:t>
            </w:r>
          </w:p>
          <w:p w14:paraId="3D000150" w14:textId="77777777" w:rsidR="00132B73" w:rsidRPr="00EA218F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218F">
              <w:t xml:space="preserve">    }</w:t>
            </w:r>
          </w:p>
          <w:p w14:paraId="00931AAC" w14:textId="443F3F84" w:rsidR="00132B73" w:rsidRPr="004063E1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218F">
              <w:t>}</w:t>
            </w:r>
          </w:p>
        </w:tc>
      </w:tr>
      <w:tr w:rsidR="00CF71C2" w:rsidRPr="004063E1" w14:paraId="339252C1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3C0FDE29" w14:textId="2045F915" w:rsidR="00132B73" w:rsidRDefault="00132B73" w:rsidP="00132B73">
            <w:pPr>
              <w:jc w:val="left"/>
            </w:pPr>
            <w:r>
              <w:t>POST</w:t>
            </w:r>
          </w:p>
        </w:tc>
        <w:tc>
          <w:tcPr>
            <w:tcW w:w="4414" w:type="dxa"/>
          </w:tcPr>
          <w:p w14:paraId="47CA9F43" w14:textId="573A4668" w:rsidR="00132B73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adicionarImagem</w:t>
            </w:r>
            <w:proofErr w:type="spellEnd"/>
            <w:r>
              <w:t>/{</w:t>
            </w:r>
            <w:proofErr w:type="spellStart"/>
            <w:r>
              <w:t>produto_id</w:t>
            </w:r>
            <w:proofErr w:type="spellEnd"/>
            <w:r>
              <w:t>}/{</w:t>
            </w:r>
            <w:proofErr w:type="spellStart"/>
            <w:r>
              <w:t>imagem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434CBB69" w14:textId="58B7E9F5" w:rsidR="00132B73" w:rsidRPr="00D41847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Realizar a inserção de uma imagem de ilustração </w:t>
            </w:r>
            <w:r w:rsidRPr="00D41847">
              <w:rPr>
                <w:lang w:val="pt-PT"/>
              </w:rPr>
              <w:lastRenderedPageBreak/>
              <w:t>ao medicamento.</w:t>
            </w:r>
          </w:p>
        </w:tc>
        <w:tc>
          <w:tcPr>
            <w:tcW w:w="2110" w:type="dxa"/>
          </w:tcPr>
          <w:p w14:paraId="57486058" w14:textId="77777777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lastRenderedPageBreak/>
              <w:t>produto_id</w:t>
            </w:r>
            <w:proofErr w:type="spellEnd"/>
            <w:r>
              <w:t xml:space="preserve"> (required)</w:t>
            </w:r>
          </w:p>
          <w:p w14:paraId="71BE7E76" w14:textId="56FAC97D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imagem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34067479" w14:textId="35309520" w:rsidR="00132B73" w:rsidRPr="00D41847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POST </w:t>
            </w:r>
            <w:proofErr w:type="spellStart"/>
            <w:r w:rsidRPr="00D41847">
              <w:rPr>
                <w:lang w:val="pt-PT"/>
              </w:rPr>
              <w:t>adicionarImagem</w:t>
            </w:r>
            <w:proofErr w:type="spellEnd"/>
            <w:r w:rsidRPr="00D41847">
              <w:rPr>
                <w:lang w:val="pt-PT"/>
              </w:rPr>
              <w:t>/1</w:t>
            </w:r>
            <w:proofErr w:type="gramStart"/>
            <w:r w:rsidRPr="00D41847">
              <w:rPr>
                <w:lang w:val="pt-PT"/>
              </w:rPr>
              <w:t>/”c:/imagem/pasta.png</w:t>
            </w:r>
            <w:proofErr w:type="gramEnd"/>
            <w:r w:rsidRPr="00D41847">
              <w:rPr>
                <w:lang w:val="pt-PT"/>
              </w:rPr>
              <w:t>”</w:t>
            </w:r>
          </w:p>
        </w:tc>
        <w:tc>
          <w:tcPr>
            <w:tcW w:w="2541" w:type="dxa"/>
          </w:tcPr>
          <w:p w14:paraId="45A9B422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t>{</w:t>
            </w:r>
          </w:p>
          <w:p w14:paraId="1A7063D5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t xml:space="preserve">    "data": {</w:t>
            </w:r>
          </w:p>
          <w:p w14:paraId="64B28FEF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t xml:space="preserve">        "</w:t>
            </w:r>
            <w:proofErr w:type="spellStart"/>
            <w:r w:rsidRPr="00AC0111">
              <w:t>imagem</w:t>
            </w:r>
            <w:proofErr w:type="spellEnd"/>
            <w:r w:rsidRPr="00AC0111">
              <w:t>": {</w:t>
            </w:r>
          </w:p>
          <w:p w14:paraId="3148AE73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lastRenderedPageBreak/>
              <w:t xml:space="preserve">            "</w:t>
            </w:r>
            <w:proofErr w:type="spellStart"/>
            <w:r w:rsidRPr="00AC0111">
              <w:t>imagem</w:t>
            </w:r>
            <w:proofErr w:type="spellEnd"/>
            <w:r w:rsidRPr="00AC0111">
              <w:t>": "</w:t>
            </w:r>
            <w:proofErr w:type="spellStart"/>
            <w:r w:rsidRPr="00AC0111">
              <w:t>imagemx</w:t>
            </w:r>
            <w:proofErr w:type="spellEnd"/>
            <w:r w:rsidRPr="00AC0111">
              <w:t>"</w:t>
            </w:r>
          </w:p>
          <w:p w14:paraId="4C593776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t xml:space="preserve">        }</w:t>
            </w:r>
          </w:p>
          <w:p w14:paraId="15B180DD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t xml:space="preserve">    }</w:t>
            </w:r>
          </w:p>
          <w:p w14:paraId="76AF0651" w14:textId="55A94D57" w:rsidR="00132B73" w:rsidRPr="00EA218F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t>}</w:t>
            </w:r>
          </w:p>
        </w:tc>
      </w:tr>
      <w:tr w:rsidR="00CF71C2" w:rsidRPr="004063E1" w14:paraId="1DFDF104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4771ED98" w14:textId="504C7532" w:rsidR="00132B73" w:rsidRDefault="00132B73" w:rsidP="00132B73">
            <w:pPr>
              <w:jc w:val="left"/>
            </w:pPr>
            <w:r>
              <w:lastRenderedPageBreak/>
              <w:t>PUT</w:t>
            </w:r>
          </w:p>
        </w:tc>
        <w:tc>
          <w:tcPr>
            <w:tcW w:w="4414" w:type="dxa"/>
          </w:tcPr>
          <w:p w14:paraId="78B4AD77" w14:textId="303364F0" w:rsidR="00132B73" w:rsidRDefault="00132B73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alterarCarrinhoCompras</w:t>
            </w:r>
            <w:proofErr w:type="spellEnd"/>
            <w:r>
              <w:t>/{</w:t>
            </w:r>
            <w:proofErr w:type="spellStart"/>
            <w:r>
              <w:t>produto_id</w:t>
            </w:r>
            <w:proofErr w:type="spellEnd"/>
            <w:r>
              <w:t>}/{</w:t>
            </w:r>
            <w:proofErr w:type="spellStart"/>
            <w:r>
              <w:t>quantidade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466FB8D9" w14:textId="6FDCCF26" w:rsidR="00132B73" w:rsidRPr="00D41847" w:rsidRDefault="00132B73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Alterar a quantidade de compra do medicamento.</w:t>
            </w:r>
          </w:p>
        </w:tc>
        <w:tc>
          <w:tcPr>
            <w:tcW w:w="2110" w:type="dxa"/>
          </w:tcPr>
          <w:p w14:paraId="4F1C53A2" w14:textId="740896E1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produto_id</w:t>
            </w:r>
            <w:proofErr w:type="spellEnd"/>
            <w:r>
              <w:t xml:space="preserve"> (required)</w:t>
            </w:r>
          </w:p>
          <w:p w14:paraId="4713382B" w14:textId="4619ECEF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quantidade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475EB392" w14:textId="32868B72" w:rsidR="00132B73" w:rsidRDefault="00132B73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PUT </w:t>
            </w:r>
            <w:proofErr w:type="spellStart"/>
            <w:r>
              <w:t>alterarCarrinhoCompras</w:t>
            </w:r>
            <w:proofErr w:type="spellEnd"/>
            <w:r>
              <w:t>/2/4</w:t>
            </w:r>
          </w:p>
        </w:tc>
        <w:tc>
          <w:tcPr>
            <w:tcW w:w="2541" w:type="dxa"/>
          </w:tcPr>
          <w:p w14:paraId="6B691A88" w14:textId="77777777" w:rsidR="00132B73" w:rsidRPr="00D85864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5864">
              <w:t>{</w:t>
            </w:r>
          </w:p>
          <w:p w14:paraId="3A2BB57D" w14:textId="36AE251F" w:rsidR="00132B73" w:rsidRPr="00D85864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5864">
              <w:t xml:space="preserve">    </w:t>
            </w:r>
            <w:r>
              <w:t>“</w:t>
            </w:r>
            <w:r w:rsidRPr="00D85864">
              <w:t>data</w:t>
            </w:r>
            <w:r>
              <w:t>”</w:t>
            </w:r>
            <w:r w:rsidRPr="00D85864">
              <w:t>: {</w:t>
            </w:r>
          </w:p>
          <w:p w14:paraId="39DE4D69" w14:textId="5B978C1F" w:rsidR="00132B73" w:rsidRPr="00D85864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5864">
              <w:t xml:space="preserve">        </w:t>
            </w:r>
            <w:r>
              <w:t>“</w:t>
            </w:r>
            <w:proofErr w:type="spellStart"/>
            <w:proofErr w:type="gramStart"/>
            <w:r w:rsidRPr="00D85864">
              <w:t>alterar</w:t>
            </w:r>
            <w:proofErr w:type="gramEnd"/>
            <w:r w:rsidRPr="00D85864">
              <w:t>_carrinho_de_compras</w:t>
            </w:r>
            <w:proofErr w:type="spellEnd"/>
            <w:r>
              <w:t>”</w:t>
            </w:r>
            <w:r w:rsidRPr="00D85864">
              <w:t>: {</w:t>
            </w:r>
          </w:p>
          <w:p w14:paraId="204C762F" w14:textId="46899A48" w:rsidR="00132B73" w:rsidRPr="00D85864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5864">
              <w:t xml:space="preserve">            </w:t>
            </w:r>
            <w:r>
              <w:t>“</w:t>
            </w:r>
            <w:proofErr w:type="spellStart"/>
            <w:r w:rsidRPr="00D85864">
              <w:t>produto</w:t>
            </w:r>
            <w:proofErr w:type="spellEnd"/>
            <w:r>
              <w:t>”</w:t>
            </w:r>
            <w:r w:rsidRPr="00D85864">
              <w:t xml:space="preserve">: </w:t>
            </w:r>
            <w:r>
              <w:t>“</w:t>
            </w:r>
            <w:r w:rsidRPr="00D85864">
              <w:t>x</w:t>
            </w:r>
            <w:r>
              <w:t>”</w:t>
            </w:r>
            <w:r w:rsidRPr="00D85864">
              <w:t>,</w:t>
            </w:r>
          </w:p>
          <w:p w14:paraId="305EB607" w14:textId="270B52BE" w:rsidR="00132B73" w:rsidRPr="00D85864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5864">
              <w:t xml:space="preserve">            </w:t>
            </w:r>
            <w:r>
              <w:t>“</w:t>
            </w:r>
            <w:proofErr w:type="spellStart"/>
            <w:r w:rsidRPr="00D85864">
              <w:t>quantidade</w:t>
            </w:r>
            <w:proofErr w:type="spellEnd"/>
            <w:r>
              <w:t>”</w:t>
            </w:r>
            <w:r w:rsidRPr="00D85864">
              <w:t>: 4</w:t>
            </w:r>
          </w:p>
          <w:p w14:paraId="3C79F2ED" w14:textId="77777777" w:rsidR="00132B73" w:rsidRPr="00D85864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5864">
              <w:t xml:space="preserve">        }</w:t>
            </w:r>
          </w:p>
          <w:p w14:paraId="2D693368" w14:textId="77777777" w:rsidR="00132B73" w:rsidRPr="00D85864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5864">
              <w:t xml:space="preserve">    }</w:t>
            </w:r>
          </w:p>
          <w:p w14:paraId="171BBBBD" w14:textId="37E5F74C" w:rsidR="00132B73" w:rsidRPr="004063E1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5864">
              <w:t>}</w:t>
            </w:r>
          </w:p>
        </w:tc>
      </w:tr>
      <w:tr w:rsidR="00CF71C2" w:rsidRPr="004063E1" w14:paraId="65687E3F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48FC63A7" w14:textId="4222B552" w:rsidR="00132B73" w:rsidRDefault="00132B73" w:rsidP="00132B73">
            <w:pPr>
              <w:jc w:val="left"/>
            </w:pPr>
            <w:r>
              <w:t>PUT</w:t>
            </w:r>
          </w:p>
        </w:tc>
        <w:tc>
          <w:tcPr>
            <w:tcW w:w="4414" w:type="dxa"/>
          </w:tcPr>
          <w:p w14:paraId="1587EA04" w14:textId="44A4D64A" w:rsidR="00132B73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alterarImagem</w:t>
            </w:r>
            <w:proofErr w:type="spellEnd"/>
            <w:r>
              <w:t>/{</w:t>
            </w:r>
            <w:proofErr w:type="spellStart"/>
            <w:r>
              <w:t>produto_id</w:t>
            </w:r>
            <w:proofErr w:type="spellEnd"/>
            <w:r>
              <w:t>}/{</w:t>
            </w:r>
            <w:proofErr w:type="spellStart"/>
            <w:r>
              <w:t>imagem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1A2967F5" w14:textId="2E63966C" w:rsidR="00132B73" w:rsidRPr="00D41847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Alterar a imagem de ilustração ao medicamento.</w:t>
            </w:r>
          </w:p>
        </w:tc>
        <w:tc>
          <w:tcPr>
            <w:tcW w:w="2110" w:type="dxa"/>
          </w:tcPr>
          <w:p w14:paraId="07B92566" w14:textId="77777777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produto_id</w:t>
            </w:r>
            <w:proofErr w:type="spellEnd"/>
            <w:r>
              <w:t xml:space="preserve"> (required)</w:t>
            </w:r>
          </w:p>
          <w:p w14:paraId="4185E6F0" w14:textId="728B3137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imagem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48F96339" w14:textId="538E69AD" w:rsidR="00132B73" w:rsidRPr="00D41847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PUT </w:t>
            </w:r>
            <w:proofErr w:type="spellStart"/>
            <w:r w:rsidRPr="00D41847">
              <w:rPr>
                <w:lang w:val="pt-PT"/>
              </w:rPr>
              <w:t>alterarImagem</w:t>
            </w:r>
            <w:proofErr w:type="spellEnd"/>
            <w:r w:rsidRPr="00D41847">
              <w:rPr>
                <w:lang w:val="pt-PT"/>
              </w:rPr>
              <w:t>/1</w:t>
            </w:r>
            <w:proofErr w:type="gramStart"/>
            <w:r w:rsidRPr="00D41847">
              <w:rPr>
                <w:lang w:val="pt-PT"/>
              </w:rPr>
              <w:t>/”c:/imagem/pasta.png</w:t>
            </w:r>
            <w:proofErr w:type="gramEnd"/>
            <w:r w:rsidRPr="00D41847">
              <w:rPr>
                <w:lang w:val="pt-PT"/>
              </w:rPr>
              <w:t>”</w:t>
            </w:r>
          </w:p>
        </w:tc>
        <w:tc>
          <w:tcPr>
            <w:tcW w:w="2541" w:type="dxa"/>
          </w:tcPr>
          <w:p w14:paraId="3D5ECD9F" w14:textId="77777777" w:rsidR="00132B73" w:rsidRPr="00D41847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{</w:t>
            </w:r>
          </w:p>
          <w:p w14:paraId="790312BE" w14:textId="77777777" w:rsidR="00132B73" w:rsidRPr="00D41847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"data": {</w:t>
            </w:r>
          </w:p>
          <w:p w14:paraId="05F2F5E4" w14:textId="630DCB3D" w:rsidR="00132B73" w:rsidRPr="00D41847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"</w:t>
            </w:r>
            <w:proofErr w:type="spellStart"/>
            <w:r w:rsidRPr="00D41847">
              <w:rPr>
                <w:lang w:val="pt-PT"/>
              </w:rPr>
              <w:t>alterar_imagem</w:t>
            </w:r>
            <w:proofErr w:type="spellEnd"/>
            <w:r w:rsidRPr="00D41847">
              <w:rPr>
                <w:lang w:val="pt-PT"/>
              </w:rPr>
              <w:t>": {</w:t>
            </w:r>
          </w:p>
          <w:p w14:paraId="54CFF0D6" w14:textId="77777777" w:rsidR="00132B73" w:rsidRPr="00D41847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    "imagem": "</w:t>
            </w:r>
            <w:proofErr w:type="spellStart"/>
            <w:r w:rsidRPr="00D41847">
              <w:rPr>
                <w:lang w:val="pt-PT"/>
              </w:rPr>
              <w:t>imagemx</w:t>
            </w:r>
            <w:proofErr w:type="spellEnd"/>
            <w:r w:rsidRPr="00D41847">
              <w:rPr>
                <w:lang w:val="pt-PT"/>
              </w:rPr>
              <w:t>"</w:t>
            </w:r>
          </w:p>
          <w:p w14:paraId="485726BF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1847">
              <w:rPr>
                <w:lang w:val="pt-PT"/>
              </w:rPr>
              <w:t xml:space="preserve">        </w:t>
            </w:r>
            <w:r w:rsidRPr="00AC0111">
              <w:t>}</w:t>
            </w:r>
          </w:p>
          <w:p w14:paraId="52764188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t xml:space="preserve">    }</w:t>
            </w:r>
          </w:p>
          <w:p w14:paraId="226059FA" w14:textId="70A6DBB8" w:rsidR="00132B73" w:rsidRPr="00D85864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t>}</w:t>
            </w:r>
          </w:p>
        </w:tc>
      </w:tr>
      <w:tr w:rsidR="00CF71C2" w:rsidRPr="004063E1" w14:paraId="556EA243" w14:textId="77777777" w:rsidTr="00843581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267D4A11" w14:textId="419A411C" w:rsidR="00132B73" w:rsidRDefault="00132B73" w:rsidP="00132B73">
            <w:pPr>
              <w:jc w:val="left"/>
            </w:pPr>
            <w:r>
              <w:t>DELETE</w:t>
            </w:r>
          </w:p>
        </w:tc>
        <w:tc>
          <w:tcPr>
            <w:tcW w:w="4414" w:type="dxa"/>
          </w:tcPr>
          <w:p w14:paraId="2F8F452B" w14:textId="7CC15939" w:rsidR="00132B73" w:rsidRDefault="00132B73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apagarCarrinhoCompras</w:t>
            </w:r>
            <w:proofErr w:type="spellEnd"/>
            <w:r>
              <w:t>/{</w:t>
            </w:r>
            <w:proofErr w:type="spellStart"/>
            <w:r>
              <w:t>produto_id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265D580B" w14:textId="0F9CA9D3" w:rsidR="00132B73" w:rsidRPr="00D41847" w:rsidRDefault="00132B73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Apagar o produto do </w:t>
            </w:r>
            <w:r w:rsidRPr="00D41847">
              <w:rPr>
                <w:lang w:val="pt-PT"/>
              </w:rPr>
              <w:lastRenderedPageBreak/>
              <w:t>carrinho de compras.</w:t>
            </w:r>
          </w:p>
        </w:tc>
        <w:tc>
          <w:tcPr>
            <w:tcW w:w="2110" w:type="dxa"/>
          </w:tcPr>
          <w:p w14:paraId="6607542B" w14:textId="47FC3431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lastRenderedPageBreak/>
              <w:t>produto_id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4234DBF9" w14:textId="43F6E24C" w:rsidR="00132B73" w:rsidRDefault="00132B73" w:rsidP="00132B7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DELETE </w:t>
            </w:r>
            <w:proofErr w:type="spellStart"/>
            <w:r>
              <w:t>apagarCarrinhoCompras</w:t>
            </w:r>
            <w:proofErr w:type="spellEnd"/>
            <w:r>
              <w:t>/2</w:t>
            </w:r>
          </w:p>
        </w:tc>
        <w:tc>
          <w:tcPr>
            <w:tcW w:w="2541" w:type="dxa"/>
          </w:tcPr>
          <w:p w14:paraId="109DCDB5" w14:textId="77777777" w:rsidR="00132B73" w:rsidRPr="00752FE8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2FE8">
              <w:t>{</w:t>
            </w:r>
          </w:p>
          <w:p w14:paraId="10E95EAA" w14:textId="67519F46" w:rsidR="00132B73" w:rsidRPr="00752FE8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2FE8">
              <w:t xml:space="preserve">    </w:t>
            </w:r>
            <w:r>
              <w:t>“</w:t>
            </w:r>
            <w:r w:rsidRPr="00752FE8">
              <w:t>data</w:t>
            </w:r>
            <w:r>
              <w:t>”</w:t>
            </w:r>
            <w:r w:rsidRPr="00752FE8">
              <w:t>: {</w:t>
            </w:r>
          </w:p>
          <w:p w14:paraId="63E1654A" w14:textId="16E8FF4E" w:rsidR="00132B73" w:rsidRPr="00752FE8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2FE8">
              <w:lastRenderedPageBreak/>
              <w:t xml:space="preserve">        </w:t>
            </w:r>
            <w:r>
              <w:t>“</w:t>
            </w:r>
            <w:proofErr w:type="spellStart"/>
            <w:proofErr w:type="gramStart"/>
            <w:r w:rsidRPr="00752FE8">
              <w:t>apagar</w:t>
            </w:r>
            <w:proofErr w:type="gramEnd"/>
            <w:r w:rsidRPr="00752FE8">
              <w:t>_carrinho_de_compras</w:t>
            </w:r>
            <w:proofErr w:type="spellEnd"/>
            <w:r>
              <w:t>”</w:t>
            </w:r>
            <w:r w:rsidRPr="00752FE8">
              <w:t>: {</w:t>
            </w:r>
          </w:p>
          <w:p w14:paraId="58F7B74D" w14:textId="1D8B86E7" w:rsidR="00132B73" w:rsidRPr="00752FE8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2FE8">
              <w:t xml:space="preserve">            </w:t>
            </w:r>
            <w:r>
              <w:t>“</w:t>
            </w:r>
            <w:proofErr w:type="spellStart"/>
            <w:r w:rsidRPr="00752FE8">
              <w:t>produto</w:t>
            </w:r>
            <w:proofErr w:type="spellEnd"/>
            <w:r>
              <w:t>”</w:t>
            </w:r>
            <w:r w:rsidRPr="00752FE8">
              <w:t xml:space="preserve">: </w:t>
            </w:r>
            <w:r>
              <w:t>“</w:t>
            </w:r>
            <w:r w:rsidRPr="00752FE8">
              <w:t>x</w:t>
            </w:r>
            <w:r>
              <w:t>”</w:t>
            </w:r>
          </w:p>
          <w:p w14:paraId="323FE2A2" w14:textId="77777777" w:rsidR="00132B73" w:rsidRPr="00752FE8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2FE8">
              <w:t xml:space="preserve">        }</w:t>
            </w:r>
          </w:p>
          <w:p w14:paraId="57E63CA3" w14:textId="77777777" w:rsidR="00132B73" w:rsidRPr="00752FE8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2FE8">
              <w:t xml:space="preserve">    }</w:t>
            </w:r>
          </w:p>
          <w:p w14:paraId="00E7BDF2" w14:textId="36B1269C" w:rsidR="00132B73" w:rsidRPr="004063E1" w:rsidRDefault="00132B73" w:rsidP="00132B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2FE8">
              <w:t>}</w:t>
            </w:r>
          </w:p>
        </w:tc>
      </w:tr>
      <w:tr w:rsidR="00CF71C2" w:rsidRPr="004063E1" w14:paraId="1EA542AF" w14:textId="77777777" w:rsidTr="00843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</w:tcPr>
          <w:p w14:paraId="49F84511" w14:textId="52167C71" w:rsidR="00132B73" w:rsidRDefault="00132B73" w:rsidP="00132B73">
            <w:pPr>
              <w:jc w:val="left"/>
            </w:pPr>
            <w:r>
              <w:lastRenderedPageBreak/>
              <w:t>DELETE</w:t>
            </w:r>
          </w:p>
        </w:tc>
        <w:tc>
          <w:tcPr>
            <w:tcW w:w="4414" w:type="dxa"/>
          </w:tcPr>
          <w:p w14:paraId="547E6B06" w14:textId="72FC2F13" w:rsidR="00132B73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alterarImagem</w:t>
            </w:r>
            <w:proofErr w:type="spellEnd"/>
            <w:r>
              <w:t>/{</w:t>
            </w:r>
            <w:proofErr w:type="spellStart"/>
            <w:r>
              <w:t>produto_id</w:t>
            </w:r>
            <w:proofErr w:type="spellEnd"/>
            <w:r>
              <w:t>}/{</w:t>
            </w:r>
            <w:proofErr w:type="spellStart"/>
            <w:r>
              <w:t>imagem</w:t>
            </w:r>
            <w:proofErr w:type="spellEnd"/>
            <w:r>
              <w:t>}</w:t>
            </w:r>
          </w:p>
        </w:tc>
        <w:tc>
          <w:tcPr>
            <w:tcW w:w="1332" w:type="dxa"/>
          </w:tcPr>
          <w:p w14:paraId="10DCBAD2" w14:textId="04DF55D5" w:rsidR="00132B73" w:rsidRPr="00D41847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Apagar a imagem do produto.</w:t>
            </w:r>
          </w:p>
        </w:tc>
        <w:tc>
          <w:tcPr>
            <w:tcW w:w="2110" w:type="dxa"/>
          </w:tcPr>
          <w:p w14:paraId="388F476C" w14:textId="77777777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produto_id</w:t>
            </w:r>
            <w:proofErr w:type="spellEnd"/>
            <w:r>
              <w:t xml:space="preserve"> (required)</w:t>
            </w:r>
          </w:p>
          <w:p w14:paraId="7EF7C481" w14:textId="1485EBC4" w:rsidR="00132B73" w:rsidRDefault="00132B73" w:rsidP="00132B73">
            <w:pPr>
              <w:pStyle w:val="ListParagraph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imagem</w:t>
            </w:r>
            <w:proofErr w:type="spellEnd"/>
            <w:r>
              <w:t xml:space="preserve"> (required)</w:t>
            </w:r>
          </w:p>
        </w:tc>
        <w:tc>
          <w:tcPr>
            <w:tcW w:w="3165" w:type="dxa"/>
          </w:tcPr>
          <w:p w14:paraId="023A8E3D" w14:textId="7B87DBE1" w:rsidR="00132B73" w:rsidRPr="00D41847" w:rsidRDefault="00132B73" w:rsidP="00132B7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DELETE </w:t>
            </w:r>
            <w:proofErr w:type="spellStart"/>
            <w:r w:rsidRPr="00D41847">
              <w:rPr>
                <w:lang w:val="pt-PT"/>
              </w:rPr>
              <w:t>alterarImagem</w:t>
            </w:r>
            <w:proofErr w:type="spellEnd"/>
            <w:r w:rsidRPr="00D41847">
              <w:rPr>
                <w:lang w:val="pt-PT"/>
              </w:rPr>
              <w:t>/1</w:t>
            </w:r>
            <w:proofErr w:type="gramStart"/>
            <w:r w:rsidRPr="00D41847">
              <w:rPr>
                <w:lang w:val="pt-PT"/>
              </w:rPr>
              <w:t>/”c:/imagem/pasta.png</w:t>
            </w:r>
            <w:proofErr w:type="gramEnd"/>
            <w:r w:rsidRPr="00D41847">
              <w:rPr>
                <w:lang w:val="pt-PT"/>
              </w:rPr>
              <w:t>”</w:t>
            </w:r>
          </w:p>
        </w:tc>
        <w:tc>
          <w:tcPr>
            <w:tcW w:w="2541" w:type="dxa"/>
          </w:tcPr>
          <w:p w14:paraId="060CDB02" w14:textId="77777777" w:rsidR="00132B73" w:rsidRPr="00D41847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>{</w:t>
            </w:r>
          </w:p>
          <w:p w14:paraId="363AA0D0" w14:textId="77777777" w:rsidR="00132B73" w:rsidRPr="00D41847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"data": {</w:t>
            </w:r>
          </w:p>
          <w:p w14:paraId="0238112D" w14:textId="00E429B6" w:rsidR="00132B73" w:rsidRPr="00D41847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"</w:t>
            </w:r>
            <w:proofErr w:type="spellStart"/>
            <w:r w:rsidRPr="00D41847">
              <w:rPr>
                <w:lang w:val="pt-PT"/>
              </w:rPr>
              <w:t>apagar_imagem</w:t>
            </w:r>
            <w:proofErr w:type="spellEnd"/>
            <w:r w:rsidRPr="00D41847">
              <w:rPr>
                <w:lang w:val="pt-PT"/>
              </w:rPr>
              <w:t>": {</w:t>
            </w:r>
          </w:p>
          <w:p w14:paraId="3BF79502" w14:textId="77777777" w:rsidR="00132B73" w:rsidRPr="00D41847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41847">
              <w:rPr>
                <w:lang w:val="pt-PT"/>
              </w:rPr>
              <w:t xml:space="preserve">            "imagem": "</w:t>
            </w:r>
            <w:proofErr w:type="spellStart"/>
            <w:r w:rsidRPr="00D41847">
              <w:rPr>
                <w:lang w:val="pt-PT"/>
              </w:rPr>
              <w:t>imagemx</w:t>
            </w:r>
            <w:proofErr w:type="spellEnd"/>
            <w:r w:rsidRPr="00D41847">
              <w:rPr>
                <w:lang w:val="pt-PT"/>
              </w:rPr>
              <w:t>"</w:t>
            </w:r>
          </w:p>
          <w:p w14:paraId="241C4745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1847">
              <w:rPr>
                <w:lang w:val="pt-PT"/>
              </w:rPr>
              <w:t xml:space="preserve">        </w:t>
            </w:r>
            <w:r w:rsidRPr="00AC0111">
              <w:t>}</w:t>
            </w:r>
          </w:p>
          <w:p w14:paraId="6BE6EEDE" w14:textId="77777777" w:rsidR="00132B73" w:rsidRPr="00AC0111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0111">
              <w:t xml:space="preserve">    }</w:t>
            </w:r>
          </w:p>
          <w:p w14:paraId="1B6F79ED" w14:textId="28D6E3DA" w:rsidR="00132B73" w:rsidRPr="00752FE8" w:rsidRDefault="00132B73" w:rsidP="00132B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</w:tc>
      </w:tr>
    </w:tbl>
    <w:p w14:paraId="5F97B7EA" w14:textId="110CDD73" w:rsidR="004B3F76" w:rsidRDefault="004B3F76" w:rsidP="1CEC47F0">
      <w:pPr>
        <w:rPr>
          <w:highlight w:val="yellow"/>
        </w:rPr>
      </w:pPr>
    </w:p>
    <w:p w14:paraId="1D9F47FF" w14:textId="26296460" w:rsidR="006B1C9F" w:rsidRDefault="006B1C9F">
      <w:pPr>
        <w:spacing w:after="160"/>
        <w:jc w:val="left"/>
        <w:rPr>
          <w:highlight w:val="yellow"/>
        </w:rPr>
      </w:pPr>
    </w:p>
    <w:sectPr w:rsidR="006B1C9F" w:rsidSect="00807C3E">
      <w:pgSz w:w="16838" w:h="11906" w:orient="landscape"/>
      <w:pgMar w:top="1134" w:right="1134" w:bottom="1134" w:left="1418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463D7C" w14:textId="77777777" w:rsidR="00CF7C3E" w:rsidRDefault="00CF7C3E" w:rsidP="00521789">
      <w:r>
        <w:separator/>
      </w:r>
    </w:p>
  </w:endnote>
  <w:endnote w:type="continuationSeparator" w:id="0">
    <w:p w14:paraId="64C10C4B" w14:textId="77777777" w:rsidR="00CF7C3E" w:rsidRDefault="00CF7C3E" w:rsidP="00521789">
      <w:r>
        <w:continuationSeparator/>
      </w:r>
    </w:p>
  </w:endnote>
  <w:endnote w:type="continuationNotice" w:id="1">
    <w:p w14:paraId="1ECDC075" w14:textId="77777777" w:rsidR="00CF7C3E" w:rsidRDefault="00CF7C3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3BC2D266" w:rsidR="00EB7177" w:rsidRDefault="00FC7322" w:rsidP="00015B4A">
    <w:pPr>
      <w:pStyle w:val="Footer"/>
    </w:pPr>
    <w:r>
      <w:rPr>
        <w:rFonts w:cstheme="minorHAnsi"/>
        <w:sz w:val="16"/>
        <w:szCs w:val="18"/>
      </w:rPr>
      <w:t xml:space="preserve"> 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14:paraId="53400A6D" w14:textId="7A6B8CAC" w:rsidR="00FC7322" w:rsidRDefault="0043019C" w:rsidP="008238DA">
        <w:pPr>
          <w:pStyle w:val="Footer"/>
          <w:jc w:val="right"/>
        </w:pPr>
        <w:r>
          <w:rPr>
            <w:rFonts w:cstheme="minorHAnsi"/>
            <w:sz w:val="16"/>
            <w:szCs w:val="18"/>
          </w:rPr>
          <w:t xml:space="preserve">    </w:t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3F16B8" w14:textId="77777777" w:rsidR="00CF7C3E" w:rsidRDefault="00CF7C3E" w:rsidP="00521789">
      <w:r>
        <w:separator/>
      </w:r>
    </w:p>
  </w:footnote>
  <w:footnote w:type="continuationSeparator" w:id="0">
    <w:p w14:paraId="68AAA401" w14:textId="77777777" w:rsidR="00CF7C3E" w:rsidRDefault="00CF7C3E" w:rsidP="00521789">
      <w:r>
        <w:continuationSeparator/>
      </w:r>
    </w:p>
  </w:footnote>
  <w:footnote w:type="continuationNotice" w:id="1">
    <w:p w14:paraId="6700E554" w14:textId="77777777" w:rsidR="00CF7C3E" w:rsidRDefault="00CF7C3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A6AB7"/>
    <w:multiLevelType w:val="hybridMultilevel"/>
    <w:tmpl w:val="6676521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142CE"/>
    <w:multiLevelType w:val="hybridMultilevel"/>
    <w:tmpl w:val="C62410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CD5FC9"/>
    <w:multiLevelType w:val="hybridMultilevel"/>
    <w:tmpl w:val="6532AEE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687BBC"/>
    <w:multiLevelType w:val="hybridMultilevel"/>
    <w:tmpl w:val="79F2A7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8252E"/>
    <w:multiLevelType w:val="multilevel"/>
    <w:tmpl w:val="5FFCA58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526404"/>
    <w:multiLevelType w:val="hybridMultilevel"/>
    <w:tmpl w:val="4F666282"/>
    <w:lvl w:ilvl="0" w:tplc="0816000F">
      <w:start w:val="1"/>
      <w:numFmt w:val="decimal"/>
      <w:lvlText w:val="%1."/>
      <w:lvlJc w:val="left"/>
      <w:pPr>
        <w:ind w:left="2136" w:hanging="360"/>
      </w:pPr>
    </w:lvl>
    <w:lvl w:ilvl="1" w:tplc="08160019" w:tentative="1">
      <w:start w:val="1"/>
      <w:numFmt w:val="lowerLetter"/>
      <w:lvlText w:val="%2."/>
      <w:lvlJc w:val="left"/>
      <w:pPr>
        <w:ind w:left="2856" w:hanging="360"/>
      </w:pPr>
    </w:lvl>
    <w:lvl w:ilvl="2" w:tplc="0816001B" w:tentative="1">
      <w:start w:val="1"/>
      <w:numFmt w:val="lowerRoman"/>
      <w:lvlText w:val="%3."/>
      <w:lvlJc w:val="right"/>
      <w:pPr>
        <w:ind w:left="3576" w:hanging="180"/>
      </w:pPr>
    </w:lvl>
    <w:lvl w:ilvl="3" w:tplc="0816000F" w:tentative="1">
      <w:start w:val="1"/>
      <w:numFmt w:val="decimal"/>
      <w:lvlText w:val="%4."/>
      <w:lvlJc w:val="left"/>
      <w:pPr>
        <w:ind w:left="4296" w:hanging="360"/>
      </w:pPr>
    </w:lvl>
    <w:lvl w:ilvl="4" w:tplc="08160019" w:tentative="1">
      <w:start w:val="1"/>
      <w:numFmt w:val="lowerLetter"/>
      <w:lvlText w:val="%5."/>
      <w:lvlJc w:val="left"/>
      <w:pPr>
        <w:ind w:left="5016" w:hanging="360"/>
      </w:pPr>
    </w:lvl>
    <w:lvl w:ilvl="5" w:tplc="0816001B" w:tentative="1">
      <w:start w:val="1"/>
      <w:numFmt w:val="lowerRoman"/>
      <w:lvlText w:val="%6."/>
      <w:lvlJc w:val="right"/>
      <w:pPr>
        <w:ind w:left="5736" w:hanging="180"/>
      </w:pPr>
    </w:lvl>
    <w:lvl w:ilvl="6" w:tplc="0816000F" w:tentative="1">
      <w:start w:val="1"/>
      <w:numFmt w:val="decimal"/>
      <w:lvlText w:val="%7."/>
      <w:lvlJc w:val="left"/>
      <w:pPr>
        <w:ind w:left="6456" w:hanging="360"/>
      </w:pPr>
    </w:lvl>
    <w:lvl w:ilvl="7" w:tplc="08160019" w:tentative="1">
      <w:start w:val="1"/>
      <w:numFmt w:val="lowerLetter"/>
      <w:lvlText w:val="%8."/>
      <w:lvlJc w:val="left"/>
      <w:pPr>
        <w:ind w:left="7176" w:hanging="360"/>
      </w:pPr>
    </w:lvl>
    <w:lvl w:ilvl="8" w:tplc="08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0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0F1C0A"/>
    <w:multiLevelType w:val="hybridMultilevel"/>
    <w:tmpl w:val="D1D8E48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F0615E"/>
    <w:multiLevelType w:val="hybridMultilevel"/>
    <w:tmpl w:val="491065D6"/>
    <w:lvl w:ilvl="0" w:tplc="0816000F">
      <w:start w:val="1"/>
      <w:numFmt w:val="decimal"/>
      <w:lvlText w:val="%1."/>
      <w:lvlJc w:val="left"/>
      <w:pPr>
        <w:ind w:left="2136" w:hanging="360"/>
      </w:pPr>
    </w:lvl>
    <w:lvl w:ilvl="1" w:tplc="08160019" w:tentative="1">
      <w:start w:val="1"/>
      <w:numFmt w:val="lowerLetter"/>
      <w:lvlText w:val="%2."/>
      <w:lvlJc w:val="left"/>
      <w:pPr>
        <w:ind w:left="2856" w:hanging="360"/>
      </w:pPr>
    </w:lvl>
    <w:lvl w:ilvl="2" w:tplc="0816001B" w:tentative="1">
      <w:start w:val="1"/>
      <w:numFmt w:val="lowerRoman"/>
      <w:lvlText w:val="%3."/>
      <w:lvlJc w:val="right"/>
      <w:pPr>
        <w:ind w:left="3576" w:hanging="180"/>
      </w:pPr>
    </w:lvl>
    <w:lvl w:ilvl="3" w:tplc="0816000F" w:tentative="1">
      <w:start w:val="1"/>
      <w:numFmt w:val="decimal"/>
      <w:lvlText w:val="%4."/>
      <w:lvlJc w:val="left"/>
      <w:pPr>
        <w:ind w:left="4296" w:hanging="360"/>
      </w:pPr>
    </w:lvl>
    <w:lvl w:ilvl="4" w:tplc="08160019" w:tentative="1">
      <w:start w:val="1"/>
      <w:numFmt w:val="lowerLetter"/>
      <w:lvlText w:val="%5."/>
      <w:lvlJc w:val="left"/>
      <w:pPr>
        <w:ind w:left="5016" w:hanging="360"/>
      </w:pPr>
    </w:lvl>
    <w:lvl w:ilvl="5" w:tplc="0816001B" w:tentative="1">
      <w:start w:val="1"/>
      <w:numFmt w:val="lowerRoman"/>
      <w:lvlText w:val="%6."/>
      <w:lvlJc w:val="right"/>
      <w:pPr>
        <w:ind w:left="5736" w:hanging="180"/>
      </w:pPr>
    </w:lvl>
    <w:lvl w:ilvl="6" w:tplc="0816000F" w:tentative="1">
      <w:start w:val="1"/>
      <w:numFmt w:val="decimal"/>
      <w:lvlText w:val="%7."/>
      <w:lvlJc w:val="left"/>
      <w:pPr>
        <w:ind w:left="6456" w:hanging="360"/>
      </w:pPr>
    </w:lvl>
    <w:lvl w:ilvl="7" w:tplc="08160019" w:tentative="1">
      <w:start w:val="1"/>
      <w:numFmt w:val="lowerLetter"/>
      <w:lvlText w:val="%8."/>
      <w:lvlJc w:val="left"/>
      <w:pPr>
        <w:ind w:left="7176" w:hanging="360"/>
      </w:pPr>
    </w:lvl>
    <w:lvl w:ilvl="8" w:tplc="08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3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FF556E"/>
    <w:multiLevelType w:val="hybridMultilevel"/>
    <w:tmpl w:val="4F3C28F8"/>
    <w:lvl w:ilvl="0" w:tplc="0816000F">
      <w:start w:val="1"/>
      <w:numFmt w:val="decimal"/>
      <w:lvlText w:val="%1."/>
      <w:lvlJc w:val="left"/>
      <w:pPr>
        <w:ind w:left="2844" w:hanging="360"/>
      </w:pPr>
    </w:lvl>
    <w:lvl w:ilvl="1" w:tplc="08160019" w:tentative="1">
      <w:start w:val="1"/>
      <w:numFmt w:val="lowerLetter"/>
      <w:lvlText w:val="%2."/>
      <w:lvlJc w:val="left"/>
      <w:pPr>
        <w:ind w:left="3564" w:hanging="360"/>
      </w:pPr>
    </w:lvl>
    <w:lvl w:ilvl="2" w:tplc="0816001B" w:tentative="1">
      <w:start w:val="1"/>
      <w:numFmt w:val="lowerRoman"/>
      <w:lvlText w:val="%3."/>
      <w:lvlJc w:val="right"/>
      <w:pPr>
        <w:ind w:left="4284" w:hanging="180"/>
      </w:pPr>
    </w:lvl>
    <w:lvl w:ilvl="3" w:tplc="0816000F" w:tentative="1">
      <w:start w:val="1"/>
      <w:numFmt w:val="decimal"/>
      <w:lvlText w:val="%4."/>
      <w:lvlJc w:val="left"/>
      <w:pPr>
        <w:ind w:left="5004" w:hanging="360"/>
      </w:pPr>
    </w:lvl>
    <w:lvl w:ilvl="4" w:tplc="08160019" w:tentative="1">
      <w:start w:val="1"/>
      <w:numFmt w:val="lowerLetter"/>
      <w:lvlText w:val="%5."/>
      <w:lvlJc w:val="left"/>
      <w:pPr>
        <w:ind w:left="5724" w:hanging="360"/>
      </w:pPr>
    </w:lvl>
    <w:lvl w:ilvl="5" w:tplc="0816001B" w:tentative="1">
      <w:start w:val="1"/>
      <w:numFmt w:val="lowerRoman"/>
      <w:lvlText w:val="%6."/>
      <w:lvlJc w:val="right"/>
      <w:pPr>
        <w:ind w:left="6444" w:hanging="180"/>
      </w:pPr>
    </w:lvl>
    <w:lvl w:ilvl="6" w:tplc="0816000F" w:tentative="1">
      <w:start w:val="1"/>
      <w:numFmt w:val="decimal"/>
      <w:lvlText w:val="%7."/>
      <w:lvlJc w:val="left"/>
      <w:pPr>
        <w:ind w:left="7164" w:hanging="360"/>
      </w:pPr>
    </w:lvl>
    <w:lvl w:ilvl="7" w:tplc="08160019" w:tentative="1">
      <w:start w:val="1"/>
      <w:numFmt w:val="lowerLetter"/>
      <w:lvlText w:val="%8."/>
      <w:lvlJc w:val="left"/>
      <w:pPr>
        <w:ind w:left="7884" w:hanging="360"/>
      </w:pPr>
    </w:lvl>
    <w:lvl w:ilvl="8" w:tplc="08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26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0074913">
    <w:abstractNumId w:val="11"/>
  </w:num>
  <w:num w:numId="2" w16cid:durableId="221672613">
    <w:abstractNumId w:val="18"/>
  </w:num>
  <w:num w:numId="3" w16cid:durableId="1158813091">
    <w:abstractNumId w:val="15"/>
  </w:num>
  <w:num w:numId="4" w16cid:durableId="1745758281">
    <w:abstractNumId w:val="16"/>
  </w:num>
  <w:num w:numId="5" w16cid:durableId="144784570">
    <w:abstractNumId w:val="17"/>
  </w:num>
  <w:num w:numId="6" w16cid:durableId="2035692825">
    <w:abstractNumId w:val="4"/>
  </w:num>
  <w:num w:numId="7" w16cid:durableId="1566796180">
    <w:abstractNumId w:val="8"/>
  </w:num>
  <w:num w:numId="8" w16cid:durableId="490409722">
    <w:abstractNumId w:val="9"/>
  </w:num>
  <w:num w:numId="9" w16cid:durableId="2114157815">
    <w:abstractNumId w:val="10"/>
  </w:num>
  <w:num w:numId="10" w16cid:durableId="2122843654">
    <w:abstractNumId w:val="2"/>
  </w:num>
  <w:num w:numId="11" w16cid:durableId="814419616">
    <w:abstractNumId w:val="3"/>
  </w:num>
  <w:num w:numId="12" w16cid:durableId="958684754">
    <w:abstractNumId w:val="12"/>
  </w:num>
  <w:num w:numId="13" w16cid:durableId="291793049">
    <w:abstractNumId w:val="24"/>
  </w:num>
  <w:num w:numId="14" w16cid:durableId="785202628">
    <w:abstractNumId w:val="28"/>
  </w:num>
  <w:num w:numId="15" w16cid:durableId="520319384">
    <w:abstractNumId w:val="7"/>
  </w:num>
  <w:num w:numId="16" w16cid:durableId="779495477">
    <w:abstractNumId w:val="5"/>
  </w:num>
  <w:num w:numId="17" w16cid:durableId="661010254">
    <w:abstractNumId w:val="6"/>
  </w:num>
  <w:num w:numId="18" w16cid:durableId="1782064492">
    <w:abstractNumId w:val="26"/>
  </w:num>
  <w:num w:numId="19" w16cid:durableId="1144851277">
    <w:abstractNumId w:val="0"/>
  </w:num>
  <w:num w:numId="20" w16cid:durableId="527908716">
    <w:abstractNumId w:val="23"/>
  </w:num>
  <w:num w:numId="21" w16cid:durableId="237327185">
    <w:abstractNumId w:val="20"/>
  </w:num>
  <w:num w:numId="22" w16cid:durableId="1647776145">
    <w:abstractNumId w:val="27"/>
  </w:num>
  <w:num w:numId="23" w16cid:durableId="944271950">
    <w:abstractNumId w:val="21"/>
  </w:num>
  <w:num w:numId="24" w16cid:durableId="1341784645">
    <w:abstractNumId w:val="14"/>
  </w:num>
  <w:num w:numId="25" w16cid:durableId="150221106">
    <w:abstractNumId w:val="1"/>
  </w:num>
  <w:num w:numId="26" w16cid:durableId="982125581">
    <w:abstractNumId w:val="25"/>
  </w:num>
  <w:num w:numId="27" w16cid:durableId="414397635">
    <w:abstractNumId w:val="19"/>
  </w:num>
  <w:num w:numId="28" w16cid:durableId="728573199">
    <w:abstractNumId w:val="22"/>
  </w:num>
  <w:num w:numId="29" w16cid:durableId="1214348137">
    <w:abstractNumId w:val="1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5BF"/>
    <w:rsid w:val="00000A02"/>
    <w:rsid w:val="00000CD2"/>
    <w:rsid w:val="00001693"/>
    <w:rsid w:val="00001F1F"/>
    <w:rsid w:val="00001F7C"/>
    <w:rsid w:val="00002A25"/>
    <w:rsid w:val="000031CD"/>
    <w:rsid w:val="00003A8B"/>
    <w:rsid w:val="00003B8D"/>
    <w:rsid w:val="000046C6"/>
    <w:rsid w:val="00004C71"/>
    <w:rsid w:val="000058C9"/>
    <w:rsid w:val="00005A72"/>
    <w:rsid w:val="00005C5A"/>
    <w:rsid w:val="00005DB1"/>
    <w:rsid w:val="000065E0"/>
    <w:rsid w:val="00007938"/>
    <w:rsid w:val="00010A8E"/>
    <w:rsid w:val="0001103D"/>
    <w:rsid w:val="000118FB"/>
    <w:rsid w:val="00013170"/>
    <w:rsid w:val="00013347"/>
    <w:rsid w:val="00013899"/>
    <w:rsid w:val="0001421E"/>
    <w:rsid w:val="00014DC9"/>
    <w:rsid w:val="00015B4A"/>
    <w:rsid w:val="00015E1F"/>
    <w:rsid w:val="00016C33"/>
    <w:rsid w:val="0001783F"/>
    <w:rsid w:val="00017A28"/>
    <w:rsid w:val="00017A4C"/>
    <w:rsid w:val="000203B2"/>
    <w:rsid w:val="00022E61"/>
    <w:rsid w:val="000243F5"/>
    <w:rsid w:val="0002477D"/>
    <w:rsid w:val="00024AB1"/>
    <w:rsid w:val="00027F69"/>
    <w:rsid w:val="000304DF"/>
    <w:rsid w:val="00031BD1"/>
    <w:rsid w:val="00031DCA"/>
    <w:rsid w:val="00032A38"/>
    <w:rsid w:val="00032B7A"/>
    <w:rsid w:val="00033870"/>
    <w:rsid w:val="000341A3"/>
    <w:rsid w:val="00034808"/>
    <w:rsid w:val="00036029"/>
    <w:rsid w:val="000363C4"/>
    <w:rsid w:val="00036A6C"/>
    <w:rsid w:val="00037121"/>
    <w:rsid w:val="00037D32"/>
    <w:rsid w:val="000406D8"/>
    <w:rsid w:val="000423B7"/>
    <w:rsid w:val="00042821"/>
    <w:rsid w:val="00044C2E"/>
    <w:rsid w:val="00045BC2"/>
    <w:rsid w:val="00046F86"/>
    <w:rsid w:val="000500FD"/>
    <w:rsid w:val="0005017C"/>
    <w:rsid w:val="00050324"/>
    <w:rsid w:val="00050463"/>
    <w:rsid w:val="0005074A"/>
    <w:rsid w:val="0005350D"/>
    <w:rsid w:val="00053964"/>
    <w:rsid w:val="000541A9"/>
    <w:rsid w:val="00055C70"/>
    <w:rsid w:val="00055C99"/>
    <w:rsid w:val="000566AA"/>
    <w:rsid w:val="00056C71"/>
    <w:rsid w:val="00057C12"/>
    <w:rsid w:val="00060F2C"/>
    <w:rsid w:val="00062039"/>
    <w:rsid w:val="00062C48"/>
    <w:rsid w:val="00062D28"/>
    <w:rsid w:val="00063096"/>
    <w:rsid w:val="00063DBA"/>
    <w:rsid w:val="000650E1"/>
    <w:rsid w:val="000658AA"/>
    <w:rsid w:val="00065964"/>
    <w:rsid w:val="00065F4C"/>
    <w:rsid w:val="00066067"/>
    <w:rsid w:val="00066483"/>
    <w:rsid w:val="00066BDE"/>
    <w:rsid w:val="00066D70"/>
    <w:rsid w:val="0007035E"/>
    <w:rsid w:val="000708BD"/>
    <w:rsid w:val="00070AE0"/>
    <w:rsid w:val="00070B3F"/>
    <w:rsid w:val="00071311"/>
    <w:rsid w:val="000713C7"/>
    <w:rsid w:val="00071637"/>
    <w:rsid w:val="00072F7A"/>
    <w:rsid w:val="00073168"/>
    <w:rsid w:val="000775B4"/>
    <w:rsid w:val="00080629"/>
    <w:rsid w:val="00080F2B"/>
    <w:rsid w:val="000821ED"/>
    <w:rsid w:val="000838E8"/>
    <w:rsid w:val="00083FA9"/>
    <w:rsid w:val="00084269"/>
    <w:rsid w:val="00084868"/>
    <w:rsid w:val="00084A49"/>
    <w:rsid w:val="0008693D"/>
    <w:rsid w:val="00086D3D"/>
    <w:rsid w:val="00087106"/>
    <w:rsid w:val="00087E7D"/>
    <w:rsid w:val="000913F6"/>
    <w:rsid w:val="0009196D"/>
    <w:rsid w:val="00091DAD"/>
    <w:rsid w:val="000923E0"/>
    <w:rsid w:val="000923EB"/>
    <w:rsid w:val="000949D8"/>
    <w:rsid w:val="00094D55"/>
    <w:rsid w:val="00095A16"/>
    <w:rsid w:val="00095B5C"/>
    <w:rsid w:val="000979AF"/>
    <w:rsid w:val="000A1CDA"/>
    <w:rsid w:val="000A25BE"/>
    <w:rsid w:val="000A2914"/>
    <w:rsid w:val="000A410D"/>
    <w:rsid w:val="000A4311"/>
    <w:rsid w:val="000A4FD8"/>
    <w:rsid w:val="000A6646"/>
    <w:rsid w:val="000A6C66"/>
    <w:rsid w:val="000A6E1C"/>
    <w:rsid w:val="000A6E4C"/>
    <w:rsid w:val="000B1740"/>
    <w:rsid w:val="000B1D7A"/>
    <w:rsid w:val="000B2724"/>
    <w:rsid w:val="000B2BB9"/>
    <w:rsid w:val="000B2CC0"/>
    <w:rsid w:val="000B2E9C"/>
    <w:rsid w:val="000B4582"/>
    <w:rsid w:val="000B473B"/>
    <w:rsid w:val="000B4999"/>
    <w:rsid w:val="000B4A25"/>
    <w:rsid w:val="000B63C6"/>
    <w:rsid w:val="000B645D"/>
    <w:rsid w:val="000B7BCC"/>
    <w:rsid w:val="000C1EF3"/>
    <w:rsid w:val="000C2376"/>
    <w:rsid w:val="000C263C"/>
    <w:rsid w:val="000C26D6"/>
    <w:rsid w:val="000C271A"/>
    <w:rsid w:val="000C3D8B"/>
    <w:rsid w:val="000C3F1B"/>
    <w:rsid w:val="000C6124"/>
    <w:rsid w:val="000C64A6"/>
    <w:rsid w:val="000C739B"/>
    <w:rsid w:val="000D004C"/>
    <w:rsid w:val="000D0980"/>
    <w:rsid w:val="000D0A82"/>
    <w:rsid w:val="000D2AB3"/>
    <w:rsid w:val="000D2C51"/>
    <w:rsid w:val="000D2ED7"/>
    <w:rsid w:val="000D3A77"/>
    <w:rsid w:val="000D4630"/>
    <w:rsid w:val="000D4DD0"/>
    <w:rsid w:val="000D6060"/>
    <w:rsid w:val="000D6436"/>
    <w:rsid w:val="000D65C3"/>
    <w:rsid w:val="000D69EA"/>
    <w:rsid w:val="000D7218"/>
    <w:rsid w:val="000D769C"/>
    <w:rsid w:val="000E0824"/>
    <w:rsid w:val="000E271D"/>
    <w:rsid w:val="000E2EC8"/>
    <w:rsid w:val="000E418C"/>
    <w:rsid w:val="000E45AD"/>
    <w:rsid w:val="000E5328"/>
    <w:rsid w:val="000E62EF"/>
    <w:rsid w:val="000E713B"/>
    <w:rsid w:val="000E7890"/>
    <w:rsid w:val="000F05D4"/>
    <w:rsid w:val="000F130A"/>
    <w:rsid w:val="000F249D"/>
    <w:rsid w:val="000F3E4D"/>
    <w:rsid w:val="000F4A5D"/>
    <w:rsid w:val="000F653F"/>
    <w:rsid w:val="000F775D"/>
    <w:rsid w:val="000F7C22"/>
    <w:rsid w:val="001013C0"/>
    <w:rsid w:val="00101851"/>
    <w:rsid w:val="00102229"/>
    <w:rsid w:val="0010234F"/>
    <w:rsid w:val="00102CF4"/>
    <w:rsid w:val="00104358"/>
    <w:rsid w:val="00104525"/>
    <w:rsid w:val="00105D9A"/>
    <w:rsid w:val="00110184"/>
    <w:rsid w:val="001113E1"/>
    <w:rsid w:val="00113718"/>
    <w:rsid w:val="0011492E"/>
    <w:rsid w:val="001149B6"/>
    <w:rsid w:val="0011537D"/>
    <w:rsid w:val="001157A3"/>
    <w:rsid w:val="0011614D"/>
    <w:rsid w:val="00116E67"/>
    <w:rsid w:val="00120582"/>
    <w:rsid w:val="00120B7E"/>
    <w:rsid w:val="00120F18"/>
    <w:rsid w:val="001223B7"/>
    <w:rsid w:val="00122713"/>
    <w:rsid w:val="00122FC8"/>
    <w:rsid w:val="0012305B"/>
    <w:rsid w:val="0012327F"/>
    <w:rsid w:val="001245D5"/>
    <w:rsid w:val="0012460F"/>
    <w:rsid w:val="00126CED"/>
    <w:rsid w:val="001271F8"/>
    <w:rsid w:val="00127D82"/>
    <w:rsid w:val="001300A9"/>
    <w:rsid w:val="00132342"/>
    <w:rsid w:val="00132780"/>
    <w:rsid w:val="0013298B"/>
    <w:rsid w:val="00132B73"/>
    <w:rsid w:val="00133ED8"/>
    <w:rsid w:val="00134D36"/>
    <w:rsid w:val="00135077"/>
    <w:rsid w:val="0014046C"/>
    <w:rsid w:val="00140F7C"/>
    <w:rsid w:val="00141D2F"/>
    <w:rsid w:val="00142758"/>
    <w:rsid w:val="00144DA4"/>
    <w:rsid w:val="00145510"/>
    <w:rsid w:val="00145864"/>
    <w:rsid w:val="001459C3"/>
    <w:rsid w:val="00146CD9"/>
    <w:rsid w:val="001477A0"/>
    <w:rsid w:val="001500BD"/>
    <w:rsid w:val="0015033A"/>
    <w:rsid w:val="00152273"/>
    <w:rsid w:val="001547E0"/>
    <w:rsid w:val="00154E1D"/>
    <w:rsid w:val="00154ECE"/>
    <w:rsid w:val="0015674B"/>
    <w:rsid w:val="00157434"/>
    <w:rsid w:val="00160982"/>
    <w:rsid w:val="001614E0"/>
    <w:rsid w:val="00161C87"/>
    <w:rsid w:val="00161DEB"/>
    <w:rsid w:val="00162EB2"/>
    <w:rsid w:val="001631DD"/>
    <w:rsid w:val="001662C1"/>
    <w:rsid w:val="0016676D"/>
    <w:rsid w:val="001667E0"/>
    <w:rsid w:val="00170686"/>
    <w:rsid w:val="001707E8"/>
    <w:rsid w:val="001718D4"/>
    <w:rsid w:val="001729AF"/>
    <w:rsid w:val="00172E98"/>
    <w:rsid w:val="00173379"/>
    <w:rsid w:val="001744AC"/>
    <w:rsid w:val="00175047"/>
    <w:rsid w:val="001752FF"/>
    <w:rsid w:val="00175C7B"/>
    <w:rsid w:val="001762B9"/>
    <w:rsid w:val="00176800"/>
    <w:rsid w:val="00176EA9"/>
    <w:rsid w:val="00177382"/>
    <w:rsid w:val="00181F81"/>
    <w:rsid w:val="0018209A"/>
    <w:rsid w:val="00182D2A"/>
    <w:rsid w:val="00183B06"/>
    <w:rsid w:val="00183D2C"/>
    <w:rsid w:val="0018599F"/>
    <w:rsid w:val="001864CB"/>
    <w:rsid w:val="001872FA"/>
    <w:rsid w:val="00187B71"/>
    <w:rsid w:val="00187FCF"/>
    <w:rsid w:val="0019056C"/>
    <w:rsid w:val="00190F4F"/>
    <w:rsid w:val="00190F7E"/>
    <w:rsid w:val="0019167F"/>
    <w:rsid w:val="00191859"/>
    <w:rsid w:val="00191BEC"/>
    <w:rsid w:val="001926D6"/>
    <w:rsid w:val="00192952"/>
    <w:rsid w:val="00192EC1"/>
    <w:rsid w:val="0019345C"/>
    <w:rsid w:val="001936A1"/>
    <w:rsid w:val="00195521"/>
    <w:rsid w:val="001959DE"/>
    <w:rsid w:val="00195E2E"/>
    <w:rsid w:val="0019756D"/>
    <w:rsid w:val="001A028F"/>
    <w:rsid w:val="001A02F3"/>
    <w:rsid w:val="001A0695"/>
    <w:rsid w:val="001A08A3"/>
    <w:rsid w:val="001A1225"/>
    <w:rsid w:val="001A2BF1"/>
    <w:rsid w:val="001A2F10"/>
    <w:rsid w:val="001A3AB0"/>
    <w:rsid w:val="001A3F5C"/>
    <w:rsid w:val="001A4172"/>
    <w:rsid w:val="001A4CB5"/>
    <w:rsid w:val="001A5D33"/>
    <w:rsid w:val="001A62C4"/>
    <w:rsid w:val="001A7217"/>
    <w:rsid w:val="001A7336"/>
    <w:rsid w:val="001B1E3E"/>
    <w:rsid w:val="001B2A60"/>
    <w:rsid w:val="001B2BF2"/>
    <w:rsid w:val="001B455E"/>
    <w:rsid w:val="001B57E2"/>
    <w:rsid w:val="001B585F"/>
    <w:rsid w:val="001B5C50"/>
    <w:rsid w:val="001B671C"/>
    <w:rsid w:val="001B6BE2"/>
    <w:rsid w:val="001B6FE1"/>
    <w:rsid w:val="001B72D0"/>
    <w:rsid w:val="001B7905"/>
    <w:rsid w:val="001C2372"/>
    <w:rsid w:val="001C23D6"/>
    <w:rsid w:val="001C250F"/>
    <w:rsid w:val="001C3868"/>
    <w:rsid w:val="001C4075"/>
    <w:rsid w:val="001C4889"/>
    <w:rsid w:val="001C4CCD"/>
    <w:rsid w:val="001C4E85"/>
    <w:rsid w:val="001C63A7"/>
    <w:rsid w:val="001C70FF"/>
    <w:rsid w:val="001C7721"/>
    <w:rsid w:val="001D0467"/>
    <w:rsid w:val="001D097E"/>
    <w:rsid w:val="001D1237"/>
    <w:rsid w:val="001D3071"/>
    <w:rsid w:val="001D3D7C"/>
    <w:rsid w:val="001D469E"/>
    <w:rsid w:val="001D5119"/>
    <w:rsid w:val="001D57C2"/>
    <w:rsid w:val="001D6458"/>
    <w:rsid w:val="001D65BC"/>
    <w:rsid w:val="001D6B0E"/>
    <w:rsid w:val="001D73DA"/>
    <w:rsid w:val="001D7795"/>
    <w:rsid w:val="001D79DF"/>
    <w:rsid w:val="001E0146"/>
    <w:rsid w:val="001E15AA"/>
    <w:rsid w:val="001E21D3"/>
    <w:rsid w:val="001E29EE"/>
    <w:rsid w:val="001E49F9"/>
    <w:rsid w:val="001E4DB8"/>
    <w:rsid w:val="001E4DD5"/>
    <w:rsid w:val="001E5A87"/>
    <w:rsid w:val="001E5B8E"/>
    <w:rsid w:val="001F0F1F"/>
    <w:rsid w:val="001F1468"/>
    <w:rsid w:val="001F15EF"/>
    <w:rsid w:val="001F1E20"/>
    <w:rsid w:val="001F23C2"/>
    <w:rsid w:val="001F2B90"/>
    <w:rsid w:val="001F3733"/>
    <w:rsid w:val="001F460C"/>
    <w:rsid w:val="001F4C81"/>
    <w:rsid w:val="001F5706"/>
    <w:rsid w:val="001F6900"/>
    <w:rsid w:val="00200180"/>
    <w:rsid w:val="0020087F"/>
    <w:rsid w:val="002009DF"/>
    <w:rsid w:val="00200B85"/>
    <w:rsid w:val="00200D83"/>
    <w:rsid w:val="0020224B"/>
    <w:rsid w:val="00202F41"/>
    <w:rsid w:val="0020343E"/>
    <w:rsid w:val="00203C02"/>
    <w:rsid w:val="00203E2E"/>
    <w:rsid w:val="00203E77"/>
    <w:rsid w:val="0020438B"/>
    <w:rsid w:val="0020594D"/>
    <w:rsid w:val="00207085"/>
    <w:rsid w:val="00207CFB"/>
    <w:rsid w:val="002103FD"/>
    <w:rsid w:val="00211291"/>
    <w:rsid w:val="002159A5"/>
    <w:rsid w:val="00215BA6"/>
    <w:rsid w:val="002163D9"/>
    <w:rsid w:val="002166B5"/>
    <w:rsid w:val="002167FF"/>
    <w:rsid w:val="00217962"/>
    <w:rsid w:val="00220811"/>
    <w:rsid w:val="00220CAC"/>
    <w:rsid w:val="00222602"/>
    <w:rsid w:val="00222CE7"/>
    <w:rsid w:val="00222E00"/>
    <w:rsid w:val="00222E34"/>
    <w:rsid w:val="00224537"/>
    <w:rsid w:val="00225E65"/>
    <w:rsid w:val="002263CF"/>
    <w:rsid w:val="00226994"/>
    <w:rsid w:val="0022782A"/>
    <w:rsid w:val="0022793A"/>
    <w:rsid w:val="00230182"/>
    <w:rsid w:val="00230945"/>
    <w:rsid w:val="00230973"/>
    <w:rsid w:val="00230A57"/>
    <w:rsid w:val="00230C41"/>
    <w:rsid w:val="00230E6E"/>
    <w:rsid w:val="00230FBA"/>
    <w:rsid w:val="00231977"/>
    <w:rsid w:val="00231E11"/>
    <w:rsid w:val="0023211E"/>
    <w:rsid w:val="00233AE3"/>
    <w:rsid w:val="00233C77"/>
    <w:rsid w:val="002349D8"/>
    <w:rsid w:val="00235EA0"/>
    <w:rsid w:val="00236902"/>
    <w:rsid w:val="00236D6E"/>
    <w:rsid w:val="00237277"/>
    <w:rsid w:val="002373B4"/>
    <w:rsid w:val="00237B3E"/>
    <w:rsid w:val="00237C3E"/>
    <w:rsid w:val="00240653"/>
    <w:rsid w:val="002418AA"/>
    <w:rsid w:val="00241FD4"/>
    <w:rsid w:val="002423DA"/>
    <w:rsid w:val="0024413F"/>
    <w:rsid w:val="00244311"/>
    <w:rsid w:val="0024491A"/>
    <w:rsid w:val="00244D83"/>
    <w:rsid w:val="002452DF"/>
    <w:rsid w:val="002454D8"/>
    <w:rsid w:val="00245737"/>
    <w:rsid w:val="00246821"/>
    <w:rsid w:val="00250F3C"/>
    <w:rsid w:val="002526EF"/>
    <w:rsid w:val="00252BDC"/>
    <w:rsid w:val="00252F85"/>
    <w:rsid w:val="00253814"/>
    <w:rsid w:val="002539B0"/>
    <w:rsid w:val="0025471D"/>
    <w:rsid w:val="002548FF"/>
    <w:rsid w:val="0025545A"/>
    <w:rsid w:val="002555B8"/>
    <w:rsid w:val="00257CC4"/>
    <w:rsid w:val="002613A0"/>
    <w:rsid w:val="00263963"/>
    <w:rsid w:val="0026557A"/>
    <w:rsid w:val="002700A9"/>
    <w:rsid w:val="00272273"/>
    <w:rsid w:val="00272347"/>
    <w:rsid w:val="00272C9A"/>
    <w:rsid w:val="00274AE0"/>
    <w:rsid w:val="00274F7B"/>
    <w:rsid w:val="002752CB"/>
    <w:rsid w:val="002767E0"/>
    <w:rsid w:val="00280809"/>
    <w:rsid w:val="00281825"/>
    <w:rsid w:val="00284761"/>
    <w:rsid w:val="0028546B"/>
    <w:rsid w:val="00285912"/>
    <w:rsid w:val="00285927"/>
    <w:rsid w:val="0028693A"/>
    <w:rsid w:val="00287248"/>
    <w:rsid w:val="0028791C"/>
    <w:rsid w:val="00292FAF"/>
    <w:rsid w:val="00296DC1"/>
    <w:rsid w:val="00297807"/>
    <w:rsid w:val="00297DD1"/>
    <w:rsid w:val="002A1B45"/>
    <w:rsid w:val="002A2C16"/>
    <w:rsid w:val="002A2FD1"/>
    <w:rsid w:val="002A37DD"/>
    <w:rsid w:val="002A3A3B"/>
    <w:rsid w:val="002A3D6F"/>
    <w:rsid w:val="002A4456"/>
    <w:rsid w:val="002A4CC2"/>
    <w:rsid w:val="002A4E4C"/>
    <w:rsid w:val="002A5FE0"/>
    <w:rsid w:val="002A60CF"/>
    <w:rsid w:val="002A7402"/>
    <w:rsid w:val="002B0480"/>
    <w:rsid w:val="002B1119"/>
    <w:rsid w:val="002B13C2"/>
    <w:rsid w:val="002B3547"/>
    <w:rsid w:val="002B417E"/>
    <w:rsid w:val="002B5879"/>
    <w:rsid w:val="002B5ADD"/>
    <w:rsid w:val="002B6DE2"/>
    <w:rsid w:val="002C0E39"/>
    <w:rsid w:val="002C1022"/>
    <w:rsid w:val="002C283D"/>
    <w:rsid w:val="002C3DB0"/>
    <w:rsid w:val="002C3EA4"/>
    <w:rsid w:val="002C5B9C"/>
    <w:rsid w:val="002C607D"/>
    <w:rsid w:val="002C6FAA"/>
    <w:rsid w:val="002C71B9"/>
    <w:rsid w:val="002C7B4F"/>
    <w:rsid w:val="002C7BF1"/>
    <w:rsid w:val="002C7C02"/>
    <w:rsid w:val="002C7C17"/>
    <w:rsid w:val="002D1820"/>
    <w:rsid w:val="002D2F8A"/>
    <w:rsid w:val="002D6A5F"/>
    <w:rsid w:val="002D7CE1"/>
    <w:rsid w:val="002E0E18"/>
    <w:rsid w:val="002E1457"/>
    <w:rsid w:val="002E1841"/>
    <w:rsid w:val="002E211E"/>
    <w:rsid w:val="002E21F2"/>
    <w:rsid w:val="002E344F"/>
    <w:rsid w:val="002E583A"/>
    <w:rsid w:val="002E587A"/>
    <w:rsid w:val="002F09C2"/>
    <w:rsid w:val="002F0A88"/>
    <w:rsid w:val="002F0F84"/>
    <w:rsid w:val="002F112D"/>
    <w:rsid w:val="002F201A"/>
    <w:rsid w:val="002F239D"/>
    <w:rsid w:val="002F290D"/>
    <w:rsid w:val="002F3166"/>
    <w:rsid w:val="002F3268"/>
    <w:rsid w:val="002F33BE"/>
    <w:rsid w:val="002F41F0"/>
    <w:rsid w:val="002F42C4"/>
    <w:rsid w:val="002F491B"/>
    <w:rsid w:val="002F4BF0"/>
    <w:rsid w:val="002F5B52"/>
    <w:rsid w:val="002F60CB"/>
    <w:rsid w:val="003003AB"/>
    <w:rsid w:val="00301164"/>
    <w:rsid w:val="0030354F"/>
    <w:rsid w:val="003042D7"/>
    <w:rsid w:val="00305168"/>
    <w:rsid w:val="00305179"/>
    <w:rsid w:val="00306238"/>
    <w:rsid w:val="003066D9"/>
    <w:rsid w:val="00306C65"/>
    <w:rsid w:val="00306C86"/>
    <w:rsid w:val="0030745A"/>
    <w:rsid w:val="003125D9"/>
    <w:rsid w:val="00312C69"/>
    <w:rsid w:val="00313671"/>
    <w:rsid w:val="00313990"/>
    <w:rsid w:val="0031428B"/>
    <w:rsid w:val="00315430"/>
    <w:rsid w:val="003162DD"/>
    <w:rsid w:val="00316A4A"/>
    <w:rsid w:val="00316ED0"/>
    <w:rsid w:val="003211EC"/>
    <w:rsid w:val="00322A4B"/>
    <w:rsid w:val="00323178"/>
    <w:rsid w:val="003234BE"/>
    <w:rsid w:val="00323CDE"/>
    <w:rsid w:val="00324100"/>
    <w:rsid w:val="00324A60"/>
    <w:rsid w:val="0032595C"/>
    <w:rsid w:val="00325EB5"/>
    <w:rsid w:val="0033002A"/>
    <w:rsid w:val="00330887"/>
    <w:rsid w:val="00330D58"/>
    <w:rsid w:val="003311F4"/>
    <w:rsid w:val="00331713"/>
    <w:rsid w:val="0033176F"/>
    <w:rsid w:val="003317BA"/>
    <w:rsid w:val="00331AC4"/>
    <w:rsid w:val="00331CF5"/>
    <w:rsid w:val="00332C29"/>
    <w:rsid w:val="00333095"/>
    <w:rsid w:val="00333A4F"/>
    <w:rsid w:val="00334AC9"/>
    <w:rsid w:val="0033576E"/>
    <w:rsid w:val="00340026"/>
    <w:rsid w:val="00340286"/>
    <w:rsid w:val="00340919"/>
    <w:rsid w:val="00340C90"/>
    <w:rsid w:val="00340F7C"/>
    <w:rsid w:val="003412FE"/>
    <w:rsid w:val="00341BD0"/>
    <w:rsid w:val="003426ED"/>
    <w:rsid w:val="003429F1"/>
    <w:rsid w:val="00342B94"/>
    <w:rsid w:val="0034321B"/>
    <w:rsid w:val="00343862"/>
    <w:rsid w:val="00343A33"/>
    <w:rsid w:val="00343E3B"/>
    <w:rsid w:val="00344BD8"/>
    <w:rsid w:val="003457C7"/>
    <w:rsid w:val="003458AB"/>
    <w:rsid w:val="003459FF"/>
    <w:rsid w:val="00345EFC"/>
    <w:rsid w:val="003477D9"/>
    <w:rsid w:val="00347B8C"/>
    <w:rsid w:val="00350ADD"/>
    <w:rsid w:val="0035180F"/>
    <w:rsid w:val="00351CC9"/>
    <w:rsid w:val="003524E4"/>
    <w:rsid w:val="003529B0"/>
    <w:rsid w:val="00352CE9"/>
    <w:rsid w:val="00352E26"/>
    <w:rsid w:val="00352EEA"/>
    <w:rsid w:val="003530BA"/>
    <w:rsid w:val="003540E0"/>
    <w:rsid w:val="00357888"/>
    <w:rsid w:val="00357D07"/>
    <w:rsid w:val="0036013E"/>
    <w:rsid w:val="003604F5"/>
    <w:rsid w:val="0036267B"/>
    <w:rsid w:val="003634C1"/>
    <w:rsid w:val="003638BE"/>
    <w:rsid w:val="00363ACF"/>
    <w:rsid w:val="00364DFC"/>
    <w:rsid w:val="003706C7"/>
    <w:rsid w:val="0037185F"/>
    <w:rsid w:val="003727F3"/>
    <w:rsid w:val="003744A7"/>
    <w:rsid w:val="00374C5E"/>
    <w:rsid w:val="00374E54"/>
    <w:rsid w:val="00375C03"/>
    <w:rsid w:val="00375D1C"/>
    <w:rsid w:val="00375F9B"/>
    <w:rsid w:val="00376319"/>
    <w:rsid w:val="00376700"/>
    <w:rsid w:val="00376928"/>
    <w:rsid w:val="003770B8"/>
    <w:rsid w:val="00381679"/>
    <w:rsid w:val="003816E7"/>
    <w:rsid w:val="00382461"/>
    <w:rsid w:val="0038315E"/>
    <w:rsid w:val="00385307"/>
    <w:rsid w:val="0038535A"/>
    <w:rsid w:val="00392C92"/>
    <w:rsid w:val="00392D4F"/>
    <w:rsid w:val="00393314"/>
    <w:rsid w:val="00393C67"/>
    <w:rsid w:val="00393D19"/>
    <w:rsid w:val="003942C9"/>
    <w:rsid w:val="00394459"/>
    <w:rsid w:val="00394E4F"/>
    <w:rsid w:val="003951EF"/>
    <w:rsid w:val="00395419"/>
    <w:rsid w:val="0039545D"/>
    <w:rsid w:val="00395AB7"/>
    <w:rsid w:val="00395D9E"/>
    <w:rsid w:val="00395F7A"/>
    <w:rsid w:val="00396437"/>
    <w:rsid w:val="003964CA"/>
    <w:rsid w:val="003969AA"/>
    <w:rsid w:val="00397418"/>
    <w:rsid w:val="003A07D9"/>
    <w:rsid w:val="003A2998"/>
    <w:rsid w:val="003A3A08"/>
    <w:rsid w:val="003A43C2"/>
    <w:rsid w:val="003A4430"/>
    <w:rsid w:val="003A45CD"/>
    <w:rsid w:val="003A4A8C"/>
    <w:rsid w:val="003A55DF"/>
    <w:rsid w:val="003A63E8"/>
    <w:rsid w:val="003A65E7"/>
    <w:rsid w:val="003B0919"/>
    <w:rsid w:val="003B3CAB"/>
    <w:rsid w:val="003B4176"/>
    <w:rsid w:val="003B44C9"/>
    <w:rsid w:val="003B4A3A"/>
    <w:rsid w:val="003B4C50"/>
    <w:rsid w:val="003B53D2"/>
    <w:rsid w:val="003B5AB2"/>
    <w:rsid w:val="003B6DFF"/>
    <w:rsid w:val="003B7466"/>
    <w:rsid w:val="003C0179"/>
    <w:rsid w:val="003C191B"/>
    <w:rsid w:val="003C23FB"/>
    <w:rsid w:val="003C44E6"/>
    <w:rsid w:val="003C5294"/>
    <w:rsid w:val="003C6AAD"/>
    <w:rsid w:val="003C6B4C"/>
    <w:rsid w:val="003C6DF3"/>
    <w:rsid w:val="003C6F70"/>
    <w:rsid w:val="003C771C"/>
    <w:rsid w:val="003C7F34"/>
    <w:rsid w:val="003C7FDC"/>
    <w:rsid w:val="003D0676"/>
    <w:rsid w:val="003D29AA"/>
    <w:rsid w:val="003D3924"/>
    <w:rsid w:val="003D4C41"/>
    <w:rsid w:val="003D5409"/>
    <w:rsid w:val="003D58AA"/>
    <w:rsid w:val="003E0005"/>
    <w:rsid w:val="003E01E8"/>
    <w:rsid w:val="003E129F"/>
    <w:rsid w:val="003E159D"/>
    <w:rsid w:val="003E3241"/>
    <w:rsid w:val="003E434A"/>
    <w:rsid w:val="003E4B9E"/>
    <w:rsid w:val="003E4E7A"/>
    <w:rsid w:val="003E5321"/>
    <w:rsid w:val="003E5502"/>
    <w:rsid w:val="003F0AA1"/>
    <w:rsid w:val="003F0BD7"/>
    <w:rsid w:val="003F0E82"/>
    <w:rsid w:val="003F0F90"/>
    <w:rsid w:val="003F0FCC"/>
    <w:rsid w:val="003F2300"/>
    <w:rsid w:val="003F3438"/>
    <w:rsid w:val="003F36F4"/>
    <w:rsid w:val="003F3DCD"/>
    <w:rsid w:val="003F3F1D"/>
    <w:rsid w:val="003F4685"/>
    <w:rsid w:val="003F4B59"/>
    <w:rsid w:val="003F5ECD"/>
    <w:rsid w:val="003F6F14"/>
    <w:rsid w:val="00400560"/>
    <w:rsid w:val="00400B65"/>
    <w:rsid w:val="00400D32"/>
    <w:rsid w:val="004038D4"/>
    <w:rsid w:val="00403D7A"/>
    <w:rsid w:val="00404017"/>
    <w:rsid w:val="004048E3"/>
    <w:rsid w:val="00404B69"/>
    <w:rsid w:val="00405C43"/>
    <w:rsid w:val="004067AC"/>
    <w:rsid w:val="00410D40"/>
    <w:rsid w:val="004118CA"/>
    <w:rsid w:val="004125AF"/>
    <w:rsid w:val="0041295D"/>
    <w:rsid w:val="00412E77"/>
    <w:rsid w:val="00413C18"/>
    <w:rsid w:val="00414171"/>
    <w:rsid w:val="00414BC2"/>
    <w:rsid w:val="00417100"/>
    <w:rsid w:val="0042192D"/>
    <w:rsid w:val="0042472E"/>
    <w:rsid w:val="004249E5"/>
    <w:rsid w:val="00424C88"/>
    <w:rsid w:val="0042719E"/>
    <w:rsid w:val="004271CA"/>
    <w:rsid w:val="0043019C"/>
    <w:rsid w:val="004303C2"/>
    <w:rsid w:val="0043084B"/>
    <w:rsid w:val="00430885"/>
    <w:rsid w:val="00430BE1"/>
    <w:rsid w:val="0043146F"/>
    <w:rsid w:val="00431C34"/>
    <w:rsid w:val="0043208E"/>
    <w:rsid w:val="00432C2F"/>
    <w:rsid w:val="00432C57"/>
    <w:rsid w:val="0043417E"/>
    <w:rsid w:val="0043425C"/>
    <w:rsid w:val="00434908"/>
    <w:rsid w:val="00435188"/>
    <w:rsid w:val="004357CE"/>
    <w:rsid w:val="00435C0C"/>
    <w:rsid w:val="004367E1"/>
    <w:rsid w:val="004379B8"/>
    <w:rsid w:val="004404DE"/>
    <w:rsid w:val="00440CC4"/>
    <w:rsid w:val="00441B03"/>
    <w:rsid w:val="00442B13"/>
    <w:rsid w:val="0044325E"/>
    <w:rsid w:val="0044478E"/>
    <w:rsid w:val="00445381"/>
    <w:rsid w:val="004458C9"/>
    <w:rsid w:val="00447596"/>
    <w:rsid w:val="0045004A"/>
    <w:rsid w:val="0045026D"/>
    <w:rsid w:val="00451C3A"/>
    <w:rsid w:val="004527C1"/>
    <w:rsid w:val="00455642"/>
    <w:rsid w:val="004561B9"/>
    <w:rsid w:val="004565F9"/>
    <w:rsid w:val="00457041"/>
    <w:rsid w:val="00460112"/>
    <w:rsid w:val="00461AB0"/>
    <w:rsid w:val="00461B0F"/>
    <w:rsid w:val="00462148"/>
    <w:rsid w:val="00462494"/>
    <w:rsid w:val="00462F5A"/>
    <w:rsid w:val="00463C89"/>
    <w:rsid w:val="00464380"/>
    <w:rsid w:val="00464520"/>
    <w:rsid w:val="0046497C"/>
    <w:rsid w:val="00466A1D"/>
    <w:rsid w:val="00467025"/>
    <w:rsid w:val="00467047"/>
    <w:rsid w:val="00470F5C"/>
    <w:rsid w:val="004719CD"/>
    <w:rsid w:val="00471BD2"/>
    <w:rsid w:val="00472C6E"/>
    <w:rsid w:val="00476289"/>
    <w:rsid w:val="00476F4C"/>
    <w:rsid w:val="00480EEE"/>
    <w:rsid w:val="0048172C"/>
    <w:rsid w:val="00481FAC"/>
    <w:rsid w:val="00482DF1"/>
    <w:rsid w:val="00483322"/>
    <w:rsid w:val="00484F4B"/>
    <w:rsid w:val="004859E5"/>
    <w:rsid w:val="00485F53"/>
    <w:rsid w:val="004868C2"/>
    <w:rsid w:val="00487C30"/>
    <w:rsid w:val="0049099F"/>
    <w:rsid w:val="004913F3"/>
    <w:rsid w:val="00491BC8"/>
    <w:rsid w:val="00492022"/>
    <w:rsid w:val="00492EFD"/>
    <w:rsid w:val="004935FE"/>
    <w:rsid w:val="00494686"/>
    <w:rsid w:val="00494987"/>
    <w:rsid w:val="00494A46"/>
    <w:rsid w:val="00494B13"/>
    <w:rsid w:val="00494F7A"/>
    <w:rsid w:val="0049509F"/>
    <w:rsid w:val="00495222"/>
    <w:rsid w:val="004963EE"/>
    <w:rsid w:val="00496699"/>
    <w:rsid w:val="004969C4"/>
    <w:rsid w:val="0049711B"/>
    <w:rsid w:val="0049717C"/>
    <w:rsid w:val="00497371"/>
    <w:rsid w:val="00497F46"/>
    <w:rsid w:val="004A0A8A"/>
    <w:rsid w:val="004A0B59"/>
    <w:rsid w:val="004A127E"/>
    <w:rsid w:val="004A1F7C"/>
    <w:rsid w:val="004A22A5"/>
    <w:rsid w:val="004A337E"/>
    <w:rsid w:val="004A5FE2"/>
    <w:rsid w:val="004A6E4A"/>
    <w:rsid w:val="004B035D"/>
    <w:rsid w:val="004B0B06"/>
    <w:rsid w:val="004B318A"/>
    <w:rsid w:val="004B3E69"/>
    <w:rsid w:val="004B3F76"/>
    <w:rsid w:val="004B6038"/>
    <w:rsid w:val="004B6353"/>
    <w:rsid w:val="004C0A6C"/>
    <w:rsid w:val="004C0E41"/>
    <w:rsid w:val="004C12FA"/>
    <w:rsid w:val="004C162E"/>
    <w:rsid w:val="004C2DF8"/>
    <w:rsid w:val="004C35D5"/>
    <w:rsid w:val="004C53B7"/>
    <w:rsid w:val="004C5910"/>
    <w:rsid w:val="004C7555"/>
    <w:rsid w:val="004D015B"/>
    <w:rsid w:val="004D0BD1"/>
    <w:rsid w:val="004D203F"/>
    <w:rsid w:val="004D2C8E"/>
    <w:rsid w:val="004D408B"/>
    <w:rsid w:val="004D4E13"/>
    <w:rsid w:val="004D551A"/>
    <w:rsid w:val="004D657F"/>
    <w:rsid w:val="004D69EB"/>
    <w:rsid w:val="004D7898"/>
    <w:rsid w:val="004E1E6C"/>
    <w:rsid w:val="004E1EFF"/>
    <w:rsid w:val="004E23A3"/>
    <w:rsid w:val="004E3261"/>
    <w:rsid w:val="004E373A"/>
    <w:rsid w:val="004E3D79"/>
    <w:rsid w:val="004E494C"/>
    <w:rsid w:val="004E5383"/>
    <w:rsid w:val="004E557C"/>
    <w:rsid w:val="004E62D4"/>
    <w:rsid w:val="004E79C6"/>
    <w:rsid w:val="004F021A"/>
    <w:rsid w:val="004F0543"/>
    <w:rsid w:val="004F0D63"/>
    <w:rsid w:val="004F3E7F"/>
    <w:rsid w:val="004F5638"/>
    <w:rsid w:val="004F58BD"/>
    <w:rsid w:val="004F7ADC"/>
    <w:rsid w:val="004F7B63"/>
    <w:rsid w:val="005017BB"/>
    <w:rsid w:val="005020CA"/>
    <w:rsid w:val="00502264"/>
    <w:rsid w:val="00502CCA"/>
    <w:rsid w:val="0050349F"/>
    <w:rsid w:val="00503CD8"/>
    <w:rsid w:val="00504680"/>
    <w:rsid w:val="00506138"/>
    <w:rsid w:val="005068DE"/>
    <w:rsid w:val="0050762D"/>
    <w:rsid w:val="00507CFF"/>
    <w:rsid w:val="005109A0"/>
    <w:rsid w:val="005117C7"/>
    <w:rsid w:val="00512096"/>
    <w:rsid w:val="005122C5"/>
    <w:rsid w:val="00512AFB"/>
    <w:rsid w:val="005132FC"/>
    <w:rsid w:val="00514042"/>
    <w:rsid w:val="00517845"/>
    <w:rsid w:val="00521789"/>
    <w:rsid w:val="00521C65"/>
    <w:rsid w:val="0052252D"/>
    <w:rsid w:val="005229B9"/>
    <w:rsid w:val="00523159"/>
    <w:rsid w:val="00524F23"/>
    <w:rsid w:val="005253D2"/>
    <w:rsid w:val="005253F0"/>
    <w:rsid w:val="005258A0"/>
    <w:rsid w:val="0052709B"/>
    <w:rsid w:val="005273ED"/>
    <w:rsid w:val="005275AF"/>
    <w:rsid w:val="00527C88"/>
    <w:rsid w:val="00530354"/>
    <w:rsid w:val="005312B0"/>
    <w:rsid w:val="00531E5F"/>
    <w:rsid w:val="0053264B"/>
    <w:rsid w:val="00532809"/>
    <w:rsid w:val="0053284C"/>
    <w:rsid w:val="00534F34"/>
    <w:rsid w:val="00535358"/>
    <w:rsid w:val="005356BF"/>
    <w:rsid w:val="005358E2"/>
    <w:rsid w:val="00536894"/>
    <w:rsid w:val="00541053"/>
    <w:rsid w:val="005421DC"/>
    <w:rsid w:val="00542415"/>
    <w:rsid w:val="00543255"/>
    <w:rsid w:val="0054338C"/>
    <w:rsid w:val="00544475"/>
    <w:rsid w:val="00544CD7"/>
    <w:rsid w:val="00544E2C"/>
    <w:rsid w:val="00545875"/>
    <w:rsid w:val="00545F8E"/>
    <w:rsid w:val="005463B0"/>
    <w:rsid w:val="0054708A"/>
    <w:rsid w:val="00547621"/>
    <w:rsid w:val="00547BED"/>
    <w:rsid w:val="00547BF7"/>
    <w:rsid w:val="00547F6A"/>
    <w:rsid w:val="0055110B"/>
    <w:rsid w:val="00552304"/>
    <w:rsid w:val="005524C8"/>
    <w:rsid w:val="005526F7"/>
    <w:rsid w:val="00552BDB"/>
    <w:rsid w:val="0055362F"/>
    <w:rsid w:val="005538C1"/>
    <w:rsid w:val="00553ADF"/>
    <w:rsid w:val="005544BD"/>
    <w:rsid w:val="005545CD"/>
    <w:rsid w:val="005546F1"/>
    <w:rsid w:val="005546F9"/>
    <w:rsid w:val="0056064D"/>
    <w:rsid w:val="00560AAB"/>
    <w:rsid w:val="00560D8E"/>
    <w:rsid w:val="00560EEA"/>
    <w:rsid w:val="00562137"/>
    <w:rsid w:val="0056295E"/>
    <w:rsid w:val="00562B6E"/>
    <w:rsid w:val="00562EC0"/>
    <w:rsid w:val="0056306A"/>
    <w:rsid w:val="00563D6A"/>
    <w:rsid w:val="0056438B"/>
    <w:rsid w:val="005646E5"/>
    <w:rsid w:val="005646FF"/>
    <w:rsid w:val="005665D1"/>
    <w:rsid w:val="005678D9"/>
    <w:rsid w:val="00570BCF"/>
    <w:rsid w:val="00570C14"/>
    <w:rsid w:val="0057118C"/>
    <w:rsid w:val="0057211E"/>
    <w:rsid w:val="00572FF2"/>
    <w:rsid w:val="005733BE"/>
    <w:rsid w:val="005733D1"/>
    <w:rsid w:val="00574FBF"/>
    <w:rsid w:val="00575027"/>
    <w:rsid w:val="00576A4D"/>
    <w:rsid w:val="00577305"/>
    <w:rsid w:val="005776A7"/>
    <w:rsid w:val="0058031A"/>
    <w:rsid w:val="00580E53"/>
    <w:rsid w:val="005831C1"/>
    <w:rsid w:val="00583DE1"/>
    <w:rsid w:val="00586504"/>
    <w:rsid w:val="00592754"/>
    <w:rsid w:val="005935EC"/>
    <w:rsid w:val="0059453F"/>
    <w:rsid w:val="005954B4"/>
    <w:rsid w:val="005961E8"/>
    <w:rsid w:val="0059735B"/>
    <w:rsid w:val="005A063C"/>
    <w:rsid w:val="005A10C3"/>
    <w:rsid w:val="005A13A8"/>
    <w:rsid w:val="005A3406"/>
    <w:rsid w:val="005A4246"/>
    <w:rsid w:val="005A4649"/>
    <w:rsid w:val="005A572C"/>
    <w:rsid w:val="005A61BD"/>
    <w:rsid w:val="005A625E"/>
    <w:rsid w:val="005A6932"/>
    <w:rsid w:val="005B04A2"/>
    <w:rsid w:val="005B09E5"/>
    <w:rsid w:val="005B2D80"/>
    <w:rsid w:val="005B3175"/>
    <w:rsid w:val="005B3E9A"/>
    <w:rsid w:val="005B41D2"/>
    <w:rsid w:val="005B49E0"/>
    <w:rsid w:val="005B62F8"/>
    <w:rsid w:val="005B69D6"/>
    <w:rsid w:val="005B6E89"/>
    <w:rsid w:val="005C00AE"/>
    <w:rsid w:val="005C0631"/>
    <w:rsid w:val="005C0688"/>
    <w:rsid w:val="005C0FA3"/>
    <w:rsid w:val="005C2A75"/>
    <w:rsid w:val="005C3020"/>
    <w:rsid w:val="005C318C"/>
    <w:rsid w:val="005C32DB"/>
    <w:rsid w:val="005C3480"/>
    <w:rsid w:val="005C397F"/>
    <w:rsid w:val="005C5A2E"/>
    <w:rsid w:val="005C5B53"/>
    <w:rsid w:val="005C69A3"/>
    <w:rsid w:val="005C6C8E"/>
    <w:rsid w:val="005C6DC1"/>
    <w:rsid w:val="005C75FB"/>
    <w:rsid w:val="005D0C55"/>
    <w:rsid w:val="005D1700"/>
    <w:rsid w:val="005D21A1"/>
    <w:rsid w:val="005D33C3"/>
    <w:rsid w:val="005D3BA1"/>
    <w:rsid w:val="005D423C"/>
    <w:rsid w:val="005D48DA"/>
    <w:rsid w:val="005D7CAF"/>
    <w:rsid w:val="005D7E3A"/>
    <w:rsid w:val="005E05C5"/>
    <w:rsid w:val="005E0A36"/>
    <w:rsid w:val="005E11F8"/>
    <w:rsid w:val="005E16DE"/>
    <w:rsid w:val="005E1948"/>
    <w:rsid w:val="005E26CC"/>
    <w:rsid w:val="005E28C2"/>
    <w:rsid w:val="005E3253"/>
    <w:rsid w:val="005E393E"/>
    <w:rsid w:val="005E3E8B"/>
    <w:rsid w:val="005E41BD"/>
    <w:rsid w:val="005E63ED"/>
    <w:rsid w:val="005E65EE"/>
    <w:rsid w:val="005E6F06"/>
    <w:rsid w:val="005E7D93"/>
    <w:rsid w:val="005F0003"/>
    <w:rsid w:val="005F084D"/>
    <w:rsid w:val="005F1BE8"/>
    <w:rsid w:val="005F21D3"/>
    <w:rsid w:val="005F3856"/>
    <w:rsid w:val="005F3E0E"/>
    <w:rsid w:val="005F424F"/>
    <w:rsid w:val="005F7EBB"/>
    <w:rsid w:val="006012EC"/>
    <w:rsid w:val="006019B5"/>
    <w:rsid w:val="0060390B"/>
    <w:rsid w:val="00604028"/>
    <w:rsid w:val="006045CA"/>
    <w:rsid w:val="00604623"/>
    <w:rsid w:val="006053CD"/>
    <w:rsid w:val="0060596E"/>
    <w:rsid w:val="00605CBC"/>
    <w:rsid w:val="00606C60"/>
    <w:rsid w:val="00606C97"/>
    <w:rsid w:val="006075C2"/>
    <w:rsid w:val="006078D2"/>
    <w:rsid w:val="006103BB"/>
    <w:rsid w:val="0061053B"/>
    <w:rsid w:val="00612183"/>
    <w:rsid w:val="00612727"/>
    <w:rsid w:val="00612BCF"/>
    <w:rsid w:val="00612D1A"/>
    <w:rsid w:val="006132F8"/>
    <w:rsid w:val="00613327"/>
    <w:rsid w:val="00616002"/>
    <w:rsid w:val="006168ED"/>
    <w:rsid w:val="00616E54"/>
    <w:rsid w:val="0061704D"/>
    <w:rsid w:val="00617EA6"/>
    <w:rsid w:val="00621296"/>
    <w:rsid w:val="00621639"/>
    <w:rsid w:val="006231AE"/>
    <w:rsid w:val="0062374D"/>
    <w:rsid w:val="00623970"/>
    <w:rsid w:val="0062465B"/>
    <w:rsid w:val="00624894"/>
    <w:rsid w:val="00625D4E"/>
    <w:rsid w:val="0063093D"/>
    <w:rsid w:val="00630A8D"/>
    <w:rsid w:val="006314C0"/>
    <w:rsid w:val="006316F0"/>
    <w:rsid w:val="00631832"/>
    <w:rsid w:val="00631A60"/>
    <w:rsid w:val="00632143"/>
    <w:rsid w:val="00632499"/>
    <w:rsid w:val="00633E70"/>
    <w:rsid w:val="00633EBB"/>
    <w:rsid w:val="00634138"/>
    <w:rsid w:val="0063423C"/>
    <w:rsid w:val="0063486D"/>
    <w:rsid w:val="0063527D"/>
    <w:rsid w:val="00635C35"/>
    <w:rsid w:val="006400A1"/>
    <w:rsid w:val="006411BF"/>
    <w:rsid w:val="00642622"/>
    <w:rsid w:val="00642695"/>
    <w:rsid w:val="00645117"/>
    <w:rsid w:val="006467F9"/>
    <w:rsid w:val="00646E2C"/>
    <w:rsid w:val="00646FFA"/>
    <w:rsid w:val="00650666"/>
    <w:rsid w:val="00650D62"/>
    <w:rsid w:val="00650DE6"/>
    <w:rsid w:val="00652D96"/>
    <w:rsid w:val="006543DC"/>
    <w:rsid w:val="00654E7A"/>
    <w:rsid w:val="00654F3C"/>
    <w:rsid w:val="0065535E"/>
    <w:rsid w:val="006554BA"/>
    <w:rsid w:val="0065620C"/>
    <w:rsid w:val="0065671A"/>
    <w:rsid w:val="00656C8B"/>
    <w:rsid w:val="00657094"/>
    <w:rsid w:val="006572FB"/>
    <w:rsid w:val="0065733D"/>
    <w:rsid w:val="00660571"/>
    <w:rsid w:val="00661AFF"/>
    <w:rsid w:val="00661EED"/>
    <w:rsid w:val="00662CB3"/>
    <w:rsid w:val="00663018"/>
    <w:rsid w:val="006635D1"/>
    <w:rsid w:val="006637DC"/>
    <w:rsid w:val="00663D39"/>
    <w:rsid w:val="00664008"/>
    <w:rsid w:val="00664F92"/>
    <w:rsid w:val="0066539E"/>
    <w:rsid w:val="00665990"/>
    <w:rsid w:val="00666C8F"/>
    <w:rsid w:val="00666EE7"/>
    <w:rsid w:val="00666FC6"/>
    <w:rsid w:val="006728B6"/>
    <w:rsid w:val="00672E04"/>
    <w:rsid w:val="00672E34"/>
    <w:rsid w:val="00672F5B"/>
    <w:rsid w:val="00673827"/>
    <w:rsid w:val="00674CD1"/>
    <w:rsid w:val="006761C1"/>
    <w:rsid w:val="00676E2B"/>
    <w:rsid w:val="0067761C"/>
    <w:rsid w:val="00677C78"/>
    <w:rsid w:val="00680AF9"/>
    <w:rsid w:val="00680E93"/>
    <w:rsid w:val="00680EF8"/>
    <w:rsid w:val="00681616"/>
    <w:rsid w:val="00681F99"/>
    <w:rsid w:val="00682C30"/>
    <w:rsid w:val="00683E9D"/>
    <w:rsid w:val="00687340"/>
    <w:rsid w:val="006877A0"/>
    <w:rsid w:val="00691285"/>
    <w:rsid w:val="00691E8B"/>
    <w:rsid w:val="00692B41"/>
    <w:rsid w:val="006937A6"/>
    <w:rsid w:val="00693DCB"/>
    <w:rsid w:val="00693F40"/>
    <w:rsid w:val="00694057"/>
    <w:rsid w:val="006949F5"/>
    <w:rsid w:val="00695829"/>
    <w:rsid w:val="0069617E"/>
    <w:rsid w:val="00696C1D"/>
    <w:rsid w:val="00697055"/>
    <w:rsid w:val="006970FD"/>
    <w:rsid w:val="00697ECE"/>
    <w:rsid w:val="006A0486"/>
    <w:rsid w:val="006A15DF"/>
    <w:rsid w:val="006A1C3B"/>
    <w:rsid w:val="006A2418"/>
    <w:rsid w:val="006A24CB"/>
    <w:rsid w:val="006A3762"/>
    <w:rsid w:val="006A469B"/>
    <w:rsid w:val="006A561F"/>
    <w:rsid w:val="006A7793"/>
    <w:rsid w:val="006B00CA"/>
    <w:rsid w:val="006B0A76"/>
    <w:rsid w:val="006B0D98"/>
    <w:rsid w:val="006B1368"/>
    <w:rsid w:val="006B1B04"/>
    <w:rsid w:val="006B1C9F"/>
    <w:rsid w:val="006B2F21"/>
    <w:rsid w:val="006B311B"/>
    <w:rsid w:val="006B405D"/>
    <w:rsid w:val="006B46F3"/>
    <w:rsid w:val="006B4A4F"/>
    <w:rsid w:val="006B5E98"/>
    <w:rsid w:val="006B617C"/>
    <w:rsid w:val="006B6FC8"/>
    <w:rsid w:val="006C0AEE"/>
    <w:rsid w:val="006C0CFC"/>
    <w:rsid w:val="006C1A3C"/>
    <w:rsid w:val="006C1F21"/>
    <w:rsid w:val="006C25CA"/>
    <w:rsid w:val="006C33E0"/>
    <w:rsid w:val="006C3BDC"/>
    <w:rsid w:val="006C3CF9"/>
    <w:rsid w:val="006C3D8A"/>
    <w:rsid w:val="006C4926"/>
    <w:rsid w:val="006C4F9E"/>
    <w:rsid w:val="006C54E1"/>
    <w:rsid w:val="006C64FC"/>
    <w:rsid w:val="006C77A9"/>
    <w:rsid w:val="006D19D7"/>
    <w:rsid w:val="006D2188"/>
    <w:rsid w:val="006D36B2"/>
    <w:rsid w:val="006D3FC3"/>
    <w:rsid w:val="006D5CF4"/>
    <w:rsid w:val="006D6B4D"/>
    <w:rsid w:val="006D6C8C"/>
    <w:rsid w:val="006D72CE"/>
    <w:rsid w:val="006E0804"/>
    <w:rsid w:val="006E128E"/>
    <w:rsid w:val="006E1B8C"/>
    <w:rsid w:val="006E35C7"/>
    <w:rsid w:val="006E460F"/>
    <w:rsid w:val="006E49D7"/>
    <w:rsid w:val="006E4F70"/>
    <w:rsid w:val="006E61AA"/>
    <w:rsid w:val="006E786E"/>
    <w:rsid w:val="006F02DE"/>
    <w:rsid w:val="006F05DF"/>
    <w:rsid w:val="006F29BE"/>
    <w:rsid w:val="006F2B6F"/>
    <w:rsid w:val="006F41EA"/>
    <w:rsid w:val="006F449A"/>
    <w:rsid w:val="006F48C3"/>
    <w:rsid w:val="006F4E60"/>
    <w:rsid w:val="006F607A"/>
    <w:rsid w:val="006F641F"/>
    <w:rsid w:val="006F696E"/>
    <w:rsid w:val="006F6C5B"/>
    <w:rsid w:val="006F76D7"/>
    <w:rsid w:val="006F77C8"/>
    <w:rsid w:val="007005A9"/>
    <w:rsid w:val="00701CB1"/>
    <w:rsid w:val="00702482"/>
    <w:rsid w:val="00704D0D"/>
    <w:rsid w:val="00704E04"/>
    <w:rsid w:val="007052C2"/>
    <w:rsid w:val="007072AF"/>
    <w:rsid w:val="00710A27"/>
    <w:rsid w:val="007112EA"/>
    <w:rsid w:val="00712C32"/>
    <w:rsid w:val="00715101"/>
    <w:rsid w:val="0071568A"/>
    <w:rsid w:val="00715B2F"/>
    <w:rsid w:val="00716B7B"/>
    <w:rsid w:val="007176D4"/>
    <w:rsid w:val="0072096C"/>
    <w:rsid w:val="00720F28"/>
    <w:rsid w:val="00721308"/>
    <w:rsid w:val="00721AAD"/>
    <w:rsid w:val="00722296"/>
    <w:rsid w:val="00722FF6"/>
    <w:rsid w:val="0072335A"/>
    <w:rsid w:val="00723F19"/>
    <w:rsid w:val="00724194"/>
    <w:rsid w:val="00724233"/>
    <w:rsid w:val="0072426F"/>
    <w:rsid w:val="00724CD7"/>
    <w:rsid w:val="00726062"/>
    <w:rsid w:val="00726262"/>
    <w:rsid w:val="007263C4"/>
    <w:rsid w:val="00726CDF"/>
    <w:rsid w:val="007307BA"/>
    <w:rsid w:val="00730918"/>
    <w:rsid w:val="00730D7F"/>
    <w:rsid w:val="007316A3"/>
    <w:rsid w:val="00731CE6"/>
    <w:rsid w:val="00731DD9"/>
    <w:rsid w:val="00732030"/>
    <w:rsid w:val="007327C6"/>
    <w:rsid w:val="00732ED6"/>
    <w:rsid w:val="00734015"/>
    <w:rsid w:val="0073414E"/>
    <w:rsid w:val="007347D5"/>
    <w:rsid w:val="00735272"/>
    <w:rsid w:val="007368F6"/>
    <w:rsid w:val="00736B38"/>
    <w:rsid w:val="00736DA5"/>
    <w:rsid w:val="00736F45"/>
    <w:rsid w:val="00737238"/>
    <w:rsid w:val="0073730D"/>
    <w:rsid w:val="00737FD9"/>
    <w:rsid w:val="0074180D"/>
    <w:rsid w:val="00742C35"/>
    <w:rsid w:val="00742F06"/>
    <w:rsid w:val="00743254"/>
    <w:rsid w:val="007432F7"/>
    <w:rsid w:val="007443BA"/>
    <w:rsid w:val="007443C4"/>
    <w:rsid w:val="00744AEE"/>
    <w:rsid w:val="00744BFB"/>
    <w:rsid w:val="00745A4F"/>
    <w:rsid w:val="00745DA9"/>
    <w:rsid w:val="007468AF"/>
    <w:rsid w:val="00746AE7"/>
    <w:rsid w:val="00747647"/>
    <w:rsid w:val="00747F5B"/>
    <w:rsid w:val="007508BB"/>
    <w:rsid w:val="00751265"/>
    <w:rsid w:val="00752004"/>
    <w:rsid w:val="00752410"/>
    <w:rsid w:val="00752FE8"/>
    <w:rsid w:val="0075304B"/>
    <w:rsid w:val="007537B7"/>
    <w:rsid w:val="0075477B"/>
    <w:rsid w:val="007548C5"/>
    <w:rsid w:val="007573AD"/>
    <w:rsid w:val="00760650"/>
    <w:rsid w:val="00761168"/>
    <w:rsid w:val="00762A2F"/>
    <w:rsid w:val="00762D96"/>
    <w:rsid w:val="007643D3"/>
    <w:rsid w:val="00764F8E"/>
    <w:rsid w:val="007651A8"/>
    <w:rsid w:val="00765A68"/>
    <w:rsid w:val="007662BA"/>
    <w:rsid w:val="007669AA"/>
    <w:rsid w:val="0076719B"/>
    <w:rsid w:val="00767E1E"/>
    <w:rsid w:val="00770B32"/>
    <w:rsid w:val="00771316"/>
    <w:rsid w:val="00771424"/>
    <w:rsid w:val="00771C4A"/>
    <w:rsid w:val="0077244F"/>
    <w:rsid w:val="0077245E"/>
    <w:rsid w:val="007730D6"/>
    <w:rsid w:val="007746AA"/>
    <w:rsid w:val="00775D3E"/>
    <w:rsid w:val="007768AC"/>
    <w:rsid w:val="00780988"/>
    <w:rsid w:val="00780FFF"/>
    <w:rsid w:val="00781166"/>
    <w:rsid w:val="00781F7E"/>
    <w:rsid w:val="007826BE"/>
    <w:rsid w:val="00782B48"/>
    <w:rsid w:val="00782F8D"/>
    <w:rsid w:val="007843AC"/>
    <w:rsid w:val="007852E8"/>
    <w:rsid w:val="00785A9B"/>
    <w:rsid w:val="0078648E"/>
    <w:rsid w:val="0078682B"/>
    <w:rsid w:val="00786C0E"/>
    <w:rsid w:val="00790749"/>
    <w:rsid w:val="00790D7A"/>
    <w:rsid w:val="00791065"/>
    <w:rsid w:val="007917B1"/>
    <w:rsid w:val="007918B4"/>
    <w:rsid w:val="00793DE1"/>
    <w:rsid w:val="00795762"/>
    <w:rsid w:val="007959BD"/>
    <w:rsid w:val="007959D9"/>
    <w:rsid w:val="007963C2"/>
    <w:rsid w:val="00796CD5"/>
    <w:rsid w:val="007A2A63"/>
    <w:rsid w:val="007A3ADA"/>
    <w:rsid w:val="007A3F03"/>
    <w:rsid w:val="007A4099"/>
    <w:rsid w:val="007A4D2C"/>
    <w:rsid w:val="007A5A91"/>
    <w:rsid w:val="007A620C"/>
    <w:rsid w:val="007A7BE6"/>
    <w:rsid w:val="007B0C7B"/>
    <w:rsid w:val="007B1E16"/>
    <w:rsid w:val="007B27D5"/>
    <w:rsid w:val="007B342E"/>
    <w:rsid w:val="007B4837"/>
    <w:rsid w:val="007B4B92"/>
    <w:rsid w:val="007B4B9B"/>
    <w:rsid w:val="007B55E9"/>
    <w:rsid w:val="007B5670"/>
    <w:rsid w:val="007B583A"/>
    <w:rsid w:val="007B5E78"/>
    <w:rsid w:val="007B790E"/>
    <w:rsid w:val="007C2102"/>
    <w:rsid w:val="007C2712"/>
    <w:rsid w:val="007C399F"/>
    <w:rsid w:val="007C3BA4"/>
    <w:rsid w:val="007C479E"/>
    <w:rsid w:val="007C487A"/>
    <w:rsid w:val="007C52E1"/>
    <w:rsid w:val="007C5344"/>
    <w:rsid w:val="007D0D25"/>
    <w:rsid w:val="007D1A1B"/>
    <w:rsid w:val="007D22F5"/>
    <w:rsid w:val="007D27C5"/>
    <w:rsid w:val="007D2DDF"/>
    <w:rsid w:val="007D3797"/>
    <w:rsid w:val="007D4BC1"/>
    <w:rsid w:val="007D4EFB"/>
    <w:rsid w:val="007D5753"/>
    <w:rsid w:val="007D5E5B"/>
    <w:rsid w:val="007D60CB"/>
    <w:rsid w:val="007D6BB5"/>
    <w:rsid w:val="007D6C9A"/>
    <w:rsid w:val="007E11B7"/>
    <w:rsid w:val="007E159F"/>
    <w:rsid w:val="007E2820"/>
    <w:rsid w:val="007E291E"/>
    <w:rsid w:val="007E2A3D"/>
    <w:rsid w:val="007E2F21"/>
    <w:rsid w:val="007E3534"/>
    <w:rsid w:val="007E3A00"/>
    <w:rsid w:val="007E467A"/>
    <w:rsid w:val="007E4B1F"/>
    <w:rsid w:val="007E506E"/>
    <w:rsid w:val="007E657D"/>
    <w:rsid w:val="007E68A4"/>
    <w:rsid w:val="007E68F9"/>
    <w:rsid w:val="007E6FE8"/>
    <w:rsid w:val="007E7045"/>
    <w:rsid w:val="007F0692"/>
    <w:rsid w:val="007F070D"/>
    <w:rsid w:val="007F0FB9"/>
    <w:rsid w:val="007F14B3"/>
    <w:rsid w:val="007F1A3D"/>
    <w:rsid w:val="007F21A2"/>
    <w:rsid w:val="007F234B"/>
    <w:rsid w:val="007F376B"/>
    <w:rsid w:val="007F3869"/>
    <w:rsid w:val="007F49AD"/>
    <w:rsid w:val="007F4BE5"/>
    <w:rsid w:val="007F5102"/>
    <w:rsid w:val="007F5404"/>
    <w:rsid w:val="00800CE2"/>
    <w:rsid w:val="008015FD"/>
    <w:rsid w:val="00801D58"/>
    <w:rsid w:val="008029A3"/>
    <w:rsid w:val="00802D01"/>
    <w:rsid w:val="0080382B"/>
    <w:rsid w:val="008057CF"/>
    <w:rsid w:val="00805E7F"/>
    <w:rsid w:val="00807A0E"/>
    <w:rsid w:val="00807C3E"/>
    <w:rsid w:val="008102AE"/>
    <w:rsid w:val="008107CB"/>
    <w:rsid w:val="00810DB8"/>
    <w:rsid w:val="00811EE1"/>
    <w:rsid w:val="00811F4D"/>
    <w:rsid w:val="0081314C"/>
    <w:rsid w:val="008159F0"/>
    <w:rsid w:val="00815EB3"/>
    <w:rsid w:val="0081655F"/>
    <w:rsid w:val="00817A5F"/>
    <w:rsid w:val="00820517"/>
    <w:rsid w:val="00820665"/>
    <w:rsid w:val="00820712"/>
    <w:rsid w:val="00820B3A"/>
    <w:rsid w:val="00821DAA"/>
    <w:rsid w:val="00822260"/>
    <w:rsid w:val="008238DA"/>
    <w:rsid w:val="008242A2"/>
    <w:rsid w:val="0082536D"/>
    <w:rsid w:val="008277C9"/>
    <w:rsid w:val="00831395"/>
    <w:rsid w:val="00833430"/>
    <w:rsid w:val="00833767"/>
    <w:rsid w:val="0083404E"/>
    <w:rsid w:val="00835470"/>
    <w:rsid w:val="00835814"/>
    <w:rsid w:val="00836AC8"/>
    <w:rsid w:val="008372EA"/>
    <w:rsid w:val="00837350"/>
    <w:rsid w:val="00840CC5"/>
    <w:rsid w:val="00840E81"/>
    <w:rsid w:val="00841A41"/>
    <w:rsid w:val="00841DA3"/>
    <w:rsid w:val="00843522"/>
    <w:rsid w:val="00843581"/>
    <w:rsid w:val="00843B0A"/>
    <w:rsid w:val="008440DC"/>
    <w:rsid w:val="008445ED"/>
    <w:rsid w:val="0084531B"/>
    <w:rsid w:val="008454C6"/>
    <w:rsid w:val="008454EA"/>
    <w:rsid w:val="00847D77"/>
    <w:rsid w:val="00851DE6"/>
    <w:rsid w:val="00852148"/>
    <w:rsid w:val="008525CA"/>
    <w:rsid w:val="00852AD1"/>
    <w:rsid w:val="00853475"/>
    <w:rsid w:val="00853707"/>
    <w:rsid w:val="00856095"/>
    <w:rsid w:val="008562A1"/>
    <w:rsid w:val="00856761"/>
    <w:rsid w:val="00856D31"/>
    <w:rsid w:val="00857639"/>
    <w:rsid w:val="008615D6"/>
    <w:rsid w:val="00862260"/>
    <w:rsid w:val="0086300E"/>
    <w:rsid w:val="008634B9"/>
    <w:rsid w:val="0086489F"/>
    <w:rsid w:val="00864F01"/>
    <w:rsid w:val="0086551E"/>
    <w:rsid w:val="00866119"/>
    <w:rsid w:val="00866B71"/>
    <w:rsid w:val="008676A9"/>
    <w:rsid w:val="00870981"/>
    <w:rsid w:val="00870C4E"/>
    <w:rsid w:val="00871350"/>
    <w:rsid w:val="00871669"/>
    <w:rsid w:val="00871E6F"/>
    <w:rsid w:val="00872D76"/>
    <w:rsid w:val="00872D95"/>
    <w:rsid w:val="00872F10"/>
    <w:rsid w:val="00875000"/>
    <w:rsid w:val="0087515B"/>
    <w:rsid w:val="0087728E"/>
    <w:rsid w:val="00877780"/>
    <w:rsid w:val="00877FB3"/>
    <w:rsid w:val="0088021C"/>
    <w:rsid w:val="008805EE"/>
    <w:rsid w:val="00880CD9"/>
    <w:rsid w:val="0088107E"/>
    <w:rsid w:val="00881B51"/>
    <w:rsid w:val="008825F1"/>
    <w:rsid w:val="00883A07"/>
    <w:rsid w:val="00883F14"/>
    <w:rsid w:val="00883F16"/>
    <w:rsid w:val="008842CC"/>
    <w:rsid w:val="008848AD"/>
    <w:rsid w:val="00885FE5"/>
    <w:rsid w:val="00887601"/>
    <w:rsid w:val="0089045E"/>
    <w:rsid w:val="00890E41"/>
    <w:rsid w:val="00890F73"/>
    <w:rsid w:val="00891122"/>
    <w:rsid w:val="008931B9"/>
    <w:rsid w:val="00894117"/>
    <w:rsid w:val="00894A26"/>
    <w:rsid w:val="008953C0"/>
    <w:rsid w:val="00895ADF"/>
    <w:rsid w:val="00897C54"/>
    <w:rsid w:val="00897EAB"/>
    <w:rsid w:val="008A05C0"/>
    <w:rsid w:val="008A2468"/>
    <w:rsid w:val="008A2EA9"/>
    <w:rsid w:val="008A2ECD"/>
    <w:rsid w:val="008A2EDB"/>
    <w:rsid w:val="008A3D79"/>
    <w:rsid w:val="008A460B"/>
    <w:rsid w:val="008A5CA9"/>
    <w:rsid w:val="008A6098"/>
    <w:rsid w:val="008A6152"/>
    <w:rsid w:val="008A7B90"/>
    <w:rsid w:val="008A7CFC"/>
    <w:rsid w:val="008A7F72"/>
    <w:rsid w:val="008B0A75"/>
    <w:rsid w:val="008B0F41"/>
    <w:rsid w:val="008B1978"/>
    <w:rsid w:val="008B1989"/>
    <w:rsid w:val="008B1AD0"/>
    <w:rsid w:val="008B25B9"/>
    <w:rsid w:val="008B2D94"/>
    <w:rsid w:val="008B2DDF"/>
    <w:rsid w:val="008B353B"/>
    <w:rsid w:val="008B5465"/>
    <w:rsid w:val="008B6E38"/>
    <w:rsid w:val="008B79B3"/>
    <w:rsid w:val="008B7D1F"/>
    <w:rsid w:val="008C04F2"/>
    <w:rsid w:val="008C0977"/>
    <w:rsid w:val="008C0C93"/>
    <w:rsid w:val="008C112F"/>
    <w:rsid w:val="008C122C"/>
    <w:rsid w:val="008C1325"/>
    <w:rsid w:val="008C1AB0"/>
    <w:rsid w:val="008C3213"/>
    <w:rsid w:val="008C35C4"/>
    <w:rsid w:val="008C40F3"/>
    <w:rsid w:val="008C4866"/>
    <w:rsid w:val="008C73F5"/>
    <w:rsid w:val="008C7AB6"/>
    <w:rsid w:val="008C7C52"/>
    <w:rsid w:val="008D0083"/>
    <w:rsid w:val="008D0268"/>
    <w:rsid w:val="008D10FD"/>
    <w:rsid w:val="008D22F0"/>
    <w:rsid w:val="008D2F2D"/>
    <w:rsid w:val="008D3C15"/>
    <w:rsid w:val="008D453D"/>
    <w:rsid w:val="008D47E7"/>
    <w:rsid w:val="008D4A9F"/>
    <w:rsid w:val="008D4F73"/>
    <w:rsid w:val="008D6B34"/>
    <w:rsid w:val="008D6D23"/>
    <w:rsid w:val="008D6F41"/>
    <w:rsid w:val="008D7A35"/>
    <w:rsid w:val="008E0EE5"/>
    <w:rsid w:val="008E0FDB"/>
    <w:rsid w:val="008E100D"/>
    <w:rsid w:val="008E1C47"/>
    <w:rsid w:val="008E446E"/>
    <w:rsid w:val="008E4BF0"/>
    <w:rsid w:val="008E541A"/>
    <w:rsid w:val="008E617B"/>
    <w:rsid w:val="008F026D"/>
    <w:rsid w:val="008F1739"/>
    <w:rsid w:val="008F2272"/>
    <w:rsid w:val="008F2712"/>
    <w:rsid w:val="008F3998"/>
    <w:rsid w:val="008F4843"/>
    <w:rsid w:val="008F48DA"/>
    <w:rsid w:val="008F5BA3"/>
    <w:rsid w:val="008F6485"/>
    <w:rsid w:val="008F65A6"/>
    <w:rsid w:val="008F6BAB"/>
    <w:rsid w:val="008F7419"/>
    <w:rsid w:val="00900124"/>
    <w:rsid w:val="0090077A"/>
    <w:rsid w:val="00900864"/>
    <w:rsid w:val="00900ABE"/>
    <w:rsid w:val="00900CFC"/>
    <w:rsid w:val="00900EEF"/>
    <w:rsid w:val="00901F0C"/>
    <w:rsid w:val="0090221F"/>
    <w:rsid w:val="0090281C"/>
    <w:rsid w:val="0090284C"/>
    <w:rsid w:val="009031D9"/>
    <w:rsid w:val="009036D9"/>
    <w:rsid w:val="00903973"/>
    <w:rsid w:val="009052C0"/>
    <w:rsid w:val="00905F54"/>
    <w:rsid w:val="0090659B"/>
    <w:rsid w:val="0090683B"/>
    <w:rsid w:val="00906B99"/>
    <w:rsid w:val="00906C50"/>
    <w:rsid w:val="00906F1D"/>
    <w:rsid w:val="00906F73"/>
    <w:rsid w:val="00907D5B"/>
    <w:rsid w:val="00907F9E"/>
    <w:rsid w:val="00910149"/>
    <w:rsid w:val="009101CB"/>
    <w:rsid w:val="0091057F"/>
    <w:rsid w:val="00910B75"/>
    <w:rsid w:val="00911053"/>
    <w:rsid w:val="009111B8"/>
    <w:rsid w:val="0091286B"/>
    <w:rsid w:val="00912D86"/>
    <w:rsid w:val="00912F49"/>
    <w:rsid w:val="009137C6"/>
    <w:rsid w:val="00913CFE"/>
    <w:rsid w:val="00913FC3"/>
    <w:rsid w:val="009141B1"/>
    <w:rsid w:val="00914ABB"/>
    <w:rsid w:val="009162B8"/>
    <w:rsid w:val="00916953"/>
    <w:rsid w:val="00916D61"/>
    <w:rsid w:val="00917755"/>
    <w:rsid w:val="00920706"/>
    <w:rsid w:val="00920899"/>
    <w:rsid w:val="00920F96"/>
    <w:rsid w:val="009212AA"/>
    <w:rsid w:val="00922C52"/>
    <w:rsid w:val="009231A8"/>
    <w:rsid w:val="00923B99"/>
    <w:rsid w:val="00925AC9"/>
    <w:rsid w:val="009279D4"/>
    <w:rsid w:val="00927DBB"/>
    <w:rsid w:val="0093110D"/>
    <w:rsid w:val="00932DB3"/>
    <w:rsid w:val="00932F32"/>
    <w:rsid w:val="00933552"/>
    <w:rsid w:val="0093440F"/>
    <w:rsid w:val="00934542"/>
    <w:rsid w:val="00934E55"/>
    <w:rsid w:val="00934FAC"/>
    <w:rsid w:val="0093567E"/>
    <w:rsid w:val="00935D41"/>
    <w:rsid w:val="00940F87"/>
    <w:rsid w:val="009439F6"/>
    <w:rsid w:val="00944575"/>
    <w:rsid w:val="00945A2C"/>
    <w:rsid w:val="0094726D"/>
    <w:rsid w:val="00947342"/>
    <w:rsid w:val="00950E13"/>
    <w:rsid w:val="00950E28"/>
    <w:rsid w:val="00951934"/>
    <w:rsid w:val="009521AB"/>
    <w:rsid w:val="009528E6"/>
    <w:rsid w:val="009532EF"/>
    <w:rsid w:val="009541D0"/>
    <w:rsid w:val="009549A5"/>
    <w:rsid w:val="0095536C"/>
    <w:rsid w:val="00955549"/>
    <w:rsid w:val="009555CE"/>
    <w:rsid w:val="00956E57"/>
    <w:rsid w:val="00957991"/>
    <w:rsid w:val="0096054F"/>
    <w:rsid w:val="0096131E"/>
    <w:rsid w:val="0096297F"/>
    <w:rsid w:val="00963607"/>
    <w:rsid w:val="009702B8"/>
    <w:rsid w:val="00970586"/>
    <w:rsid w:val="00970FC4"/>
    <w:rsid w:val="009713D0"/>
    <w:rsid w:val="0097197C"/>
    <w:rsid w:val="00971A2A"/>
    <w:rsid w:val="00971A49"/>
    <w:rsid w:val="0097201C"/>
    <w:rsid w:val="009725A7"/>
    <w:rsid w:val="00972E49"/>
    <w:rsid w:val="00975901"/>
    <w:rsid w:val="00975997"/>
    <w:rsid w:val="00975CCD"/>
    <w:rsid w:val="009760D1"/>
    <w:rsid w:val="00976193"/>
    <w:rsid w:val="00976EAF"/>
    <w:rsid w:val="00980620"/>
    <w:rsid w:val="009816F0"/>
    <w:rsid w:val="00983B63"/>
    <w:rsid w:val="00984384"/>
    <w:rsid w:val="009845BB"/>
    <w:rsid w:val="009863D7"/>
    <w:rsid w:val="00986CB3"/>
    <w:rsid w:val="00987B03"/>
    <w:rsid w:val="00992569"/>
    <w:rsid w:val="0099271D"/>
    <w:rsid w:val="009959FF"/>
    <w:rsid w:val="0099687D"/>
    <w:rsid w:val="00996C70"/>
    <w:rsid w:val="00997378"/>
    <w:rsid w:val="00997F0E"/>
    <w:rsid w:val="009A114C"/>
    <w:rsid w:val="009A22D1"/>
    <w:rsid w:val="009A2BC5"/>
    <w:rsid w:val="009A2E63"/>
    <w:rsid w:val="009A41D4"/>
    <w:rsid w:val="009A54D6"/>
    <w:rsid w:val="009A5597"/>
    <w:rsid w:val="009A64D1"/>
    <w:rsid w:val="009A66CF"/>
    <w:rsid w:val="009A7584"/>
    <w:rsid w:val="009A7C3C"/>
    <w:rsid w:val="009A7E62"/>
    <w:rsid w:val="009B09E9"/>
    <w:rsid w:val="009B1268"/>
    <w:rsid w:val="009B12F4"/>
    <w:rsid w:val="009B2883"/>
    <w:rsid w:val="009B30DC"/>
    <w:rsid w:val="009B3464"/>
    <w:rsid w:val="009B41C0"/>
    <w:rsid w:val="009B44F4"/>
    <w:rsid w:val="009B54F0"/>
    <w:rsid w:val="009B57FC"/>
    <w:rsid w:val="009B68E8"/>
    <w:rsid w:val="009B79E5"/>
    <w:rsid w:val="009B7A2F"/>
    <w:rsid w:val="009C01AF"/>
    <w:rsid w:val="009C0277"/>
    <w:rsid w:val="009C2756"/>
    <w:rsid w:val="009C2977"/>
    <w:rsid w:val="009C2CC6"/>
    <w:rsid w:val="009C4037"/>
    <w:rsid w:val="009C4A17"/>
    <w:rsid w:val="009C5A06"/>
    <w:rsid w:val="009C5A63"/>
    <w:rsid w:val="009C5DD7"/>
    <w:rsid w:val="009C6E9D"/>
    <w:rsid w:val="009C72AE"/>
    <w:rsid w:val="009D0EA5"/>
    <w:rsid w:val="009D0EBB"/>
    <w:rsid w:val="009D1683"/>
    <w:rsid w:val="009D2B19"/>
    <w:rsid w:val="009D373C"/>
    <w:rsid w:val="009D42E4"/>
    <w:rsid w:val="009D4AE7"/>
    <w:rsid w:val="009D54D0"/>
    <w:rsid w:val="009D59E3"/>
    <w:rsid w:val="009D6E56"/>
    <w:rsid w:val="009D75B0"/>
    <w:rsid w:val="009E0D6F"/>
    <w:rsid w:val="009E1ABF"/>
    <w:rsid w:val="009E2531"/>
    <w:rsid w:val="009E318E"/>
    <w:rsid w:val="009E3A93"/>
    <w:rsid w:val="009E4721"/>
    <w:rsid w:val="009E475C"/>
    <w:rsid w:val="009E65FF"/>
    <w:rsid w:val="009E66D7"/>
    <w:rsid w:val="009E685B"/>
    <w:rsid w:val="009E6DAA"/>
    <w:rsid w:val="009E7149"/>
    <w:rsid w:val="009E73D8"/>
    <w:rsid w:val="009E7D1E"/>
    <w:rsid w:val="009F0899"/>
    <w:rsid w:val="009F13BD"/>
    <w:rsid w:val="009F1EB7"/>
    <w:rsid w:val="009F2EB2"/>
    <w:rsid w:val="009F2F6B"/>
    <w:rsid w:val="009F3E80"/>
    <w:rsid w:val="009F4122"/>
    <w:rsid w:val="009F489A"/>
    <w:rsid w:val="009F4FF9"/>
    <w:rsid w:val="009F558D"/>
    <w:rsid w:val="009F5FC7"/>
    <w:rsid w:val="009F621A"/>
    <w:rsid w:val="009F6E8B"/>
    <w:rsid w:val="009F7BAB"/>
    <w:rsid w:val="00A004A2"/>
    <w:rsid w:val="00A00F04"/>
    <w:rsid w:val="00A012EA"/>
    <w:rsid w:val="00A0304E"/>
    <w:rsid w:val="00A03A9C"/>
    <w:rsid w:val="00A03BA8"/>
    <w:rsid w:val="00A03BB5"/>
    <w:rsid w:val="00A04BFC"/>
    <w:rsid w:val="00A06586"/>
    <w:rsid w:val="00A06F4A"/>
    <w:rsid w:val="00A07298"/>
    <w:rsid w:val="00A074FB"/>
    <w:rsid w:val="00A105F1"/>
    <w:rsid w:val="00A10BF6"/>
    <w:rsid w:val="00A11025"/>
    <w:rsid w:val="00A1103E"/>
    <w:rsid w:val="00A12F75"/>
    <w:rsid w:val="00A158F2"/>
    <w:rsid w:val="00A16F71"/>
    <w:rsid w:val="00A20B1E"/>
    <w:rsid w:val="00A20D20"/>
    <w:rsid w:val="00A20ED8"/>
    <w:rsid w:val="00A221FA"/>
    <w:rsid w:val="00A235CA"/>
    <w:rsid w:val="00A23694"/>
    <w:rsid w:val="00A23768"/>
    <w:rsid w:val="00A240C5"/>
    <w:rsid w:val="00A25F67"/>
    <w:rsid w:val="00A300D8"/>
    <w:rsid w:val="00A3071A"/>
    <w:rsid w:val="00A30753"/>
    <w:rsid w:val="00A3085B"/>
    <w:rsid w:val="00A3259D"/>
    <w:rsid w:val="00A33F8F"/>
    <w:rsid w:val="00A3439A"/>
    <w:rsid w:val="00A348E0"/>
    <w:rsid w:val="00A34FD0"/>
    <w:rsid w:val="00A35520"/>
    <w:rsid w:val="00A35C1A"/>
    <w:rsid w:val="00A35F0B"/>
    <w:rsid w:val="00A37250"/>
    <w:rsid w:val="00A37490"/>
    <w:rsid w:val="00A37D5F"/>
    <w:rsid w:val="00A41306"/>
    <w:rsid w:val="00A41E10"/>
    <w:rsid w:val="00A4336E"/>
    <w:rsid w:val="00A43479"/>
    <w:rsid w:val="00A44C83"/>
    <w:rsid w:val="00A44D4F"/>
    <w:rsid w:val="00A45142"/>
    <w:rsid w:val="00A453CB"/>
    <w:rsid w:val="00A46429"/>
    <w:rsid w:val="00A47F21"/>
    <w:rsid w:val="00A50249"/>
    <w:rsid w:val="00A5062D"/>
    <w:rsid w:val="00A50A74"/>
    <w:rsid w:val="00A50F7E"/>
    <w:rsid w:val="00A523E3"/>
    <w:rsid w:val="00A5371D"/>
    <w:rsid w:val="00A53971"/>
    <w:rsid w:val="00A5453F"/>
    <w:rsid w:val="00A547B4"/>
    <w:rsid w:val="00A55D61"/>
    <w:rsid w:val="00A55F34"/>
    <w:rsid w:val="00A56787"/>
    <w:rsid w:val="00A571A5"/>
    <w:rsid w:val="00A57796"/>
    <w:rsid w:val="00A60DC4"/>
    <w:rsid w:val="00A60ED2"/>
    <w:rsid w:val="00A610F5"/>
    <w:rsid w:val="00A612CE"/>
    <w:rsid w:val="00A61F81"/>
    <w:rsid w:val="00A628F0"/>
    <w:rsid w:val="00A635E5"/>
    <w:rsid w:val="00A643AF"/>
    <w:rsid w:val="00A64FE1"/>
    <w:rsid w:val="00A65343"/>
    <w:rsid w:val="00A6573A"/>
    <w:rsid w:val="00A66430"/>
    <w:rsid w:val="00A66B80"/>
    <w:rsid w:val="00A66D2C"/>
    <w:rsid w:val="00A66FC8"/>
    <w:rsid w:val="00A67E4B"/>
    <w:rsid w:val="00A70391"/>
    <w:rsid w:val="00A71BC8"/>
    <w:rsid w:val="00A72AE4"/>
    <w:rsid w:val="00A73469"/>
    <w:rsid w:val="00A73C79"/>
    <w:rsid w:val="00A73F89"/>
    <w:rsid w:val="00A73F9A"/>
    <w:rsid w:val="00A75537"/>
    <w:rsid w:val="00A7559C"/>
    <w:rsid w:val="00A75705"/>
    <w:rsid w:val="00A7688C"/>
    <w:rsid w:val="00A7773A"/>
    <w:rsid w:val="00A7781A"/>
    <w:rsid w:val="00A77E65"/>
    <w:rsid w:val="00A8016C"/>
    <w:rsid w:val="00A804CC"/>
    <w:rsid w:val="00A80F1E"/>
    <w:rsid w:val="00A81070"/>
    <w:rsid w:val="00A819A7"/>
    <w:rsid w:val="00A81F74"/>
    <w:rsid w:val="00A82293"/>
    <w:rsid w:val="00A83914"/>
    <w:rsid w:val="00A84169"/>
    <w:rsid w:val="00A843B7"/>
    <w:rsid w:val="00A844F0"/>
    <w:rsid w:val="00A85254"/>
    <w:rsid w:val="00A8657C"/>
    <w:rsid w:val="00A8732C"/>
    <w:rsid w:val="00A87459"/>
    <w:rsid w:val="00A87475"/>
    <w:rsid w:val="00A9002E"/>
    <w:rsid w:val="00A91205"/>
    <w:rsid w:val="00A915F6"/>
    <w:rsid w:val="00A9286C"/>
    <w:rsid w:val="00A94558"/>
    <w:rsid w:val="00A948C8"/>
    <w:rsid w:val="00A949DB"/>
    <w:rsid w:val="00A96080"/>
    <w:rsid w:val="00A96314"/>
    <w:rsid w:val="00AA0CD3"/>
    <w:rsid w:val="00AA3266"/>
    <w:rsid w:val="00AA3A6D"/>
    <w:rsid w:val="00AA3AB1"/>
    <w:rsid w:val="00AA4576"/>
    <w:rsid w:val="00AA4669"/>
    <w:rsid w:val="00AA4B67"/>
    <w:rsid w:val="00AA5CED"/>
    <w:rsid w:val="00AA6717"/>
    <w:rsid w:val="00AA7142"/>
    <w:rsid w:val="00AA754B"/>
    <w:rsid w:val="00AB02D8"/>
    <w:rsid w:val="00AB0423"/>
    <w:rsid w:val="00AB16EA"/>
    <w:rsid w:val="00AB28AF"/>
    <w:rsid w:val="00AB521E"/>
    <w:rsid w:val="00AB61B6"/>
    <w:rsid w:val="00AC0111"/>
    <w:rsid w:val="00AC1A0A"/>
    <w:rsid w:val="00AC234A"/>
    <w:rsid w:val="00AC2A9E"/>
    <w:rsid w:val="00AC33A9"/>
    <w:rsid w:val="00AC3DAB"/>
    <w:rsid w:val="00AC4D86"/>
    <w:rsid w:val="00AC4DB7"/>
    <w:rsid w:val="00AC7C02"/>
    <w:rsid w:val="00AD02AB"/>
    <w:rsid w:val="00AD09D0"/>
    <w:rsid w:val="00AD09E4"/>
    <w:rsid w:val="00AD0C9D"/>
    <w:rsid w:val="00AD13C2"/>
    <w:rsid w:val="00AD13DD"/>
    <w:rsid w:val="00AD1E88"/>
    <w:rsid w:val="00AD2AB6"/>
    <w:rsid w:val="00AD64A6"/>
    <w:rsid w:val="00AD7164"/>
    <w:rsid w:val="00AE0C5E"/>
    <w:rsid w:val="00AE0EE6"/>
    <w:rsid w:val="00AE3A5E"/>
    <w:rsid w:val="00AE3AC8"/>
    <w:rsid w:val="00AE6678"/>
    <w:rsid w:val="00AE6746"/>
    <w:rsid w:val="00AE73EC"/>
    <w:rsid w:val="00AE796D"/>
    <w:rsid w:val="00AE7D40"/>
    <w:rsid w:val="00AF01A7"/>
    <w:rsid w:val="00AF0535"/>
    <w:rsid w:val="00AF124F"/>
    <w:rsid w:val="00AF175F"/>
    <w:rsid w:val="00AF17A4"/>
    <w:rsid w:val="00AF1CC8"/>
    <w:rsid w:val="00AF2610"/>
    <w:rsid w:val="00AF27AE"/>
    <w:rsid w:val="00AF28B6"/>
    <w:rsid w:val="00AF2996"/>
    <w:rsid w:val="00AF2C0E"/>
    <w:rsid w:val="00AF2E8D"/>
    <w:rsid w:val="00AF34DF"/>
    <w:rsid w:val="00AF4B02"/>
    <w:rsid w:val="00AF4F7E"/>
    <w:rsid w:val="00AF5392"/>
    <w:rsid w:val="00AF6973"/>
    <w:rsid w:val="00AF7038"/>
    <w:rsid w:val="00B0036E"/>
    <w:rsid w:val="00B00582"/>
    <w:rsid w:val="00B00B07"/>
    <w:rsid w:val="00B023E2"/>
    <w:rsid w:val="00B025BD"/>
    <w:rsid w:val="00B033F2"/>
    <w:rsid w:val="00B03C1C"/>
    <w:rsid w:val="00B03ED1"/>
    <w:rsid w:val="00B04613"/>
    <w:rsid w:val="00B048F8"/>
    <w:rsid w:val="00B04DAE"/>
    <w:rsid w:val="00B063E0"/>
    <w:rsid w:val="00B075AD"/>
    <w:rsid w:val="00B1136C"/>
    <w:rsid w:val="00B13D36"/>
    <w:rsid w:val="00B14E14"/>
    <w:rsid w:val="00B20474"/>
    <w:rsid w:val="00B21612"/>
    <w:rsid w:val="00B219B4"/>
    <w:rsid w:val="00B23510"/>
    <w:rsid w:val="00B241F1"/>
    <w:rsid w:val="00B249C5"/>
    <w:rsid w:val="00B2553A"/>
    <w:rsid w:val="00B267A9"/>
    <w:rsid w:val="00B2695F"/>
    <w:rsid w:val="00B26A2B"/>
    <w:rsid w:val="00B305C6"/>
    <w:rsid w:val="00B3095A"/>
    <w:rsid w:val="00B30CE3"/>
    <w:rsid w:val="00B312B8"/>
    <w:rsid w:val="00B3142B"/>
    <w:rsid w:val="00B328D0"/>
    <w:rsid w:val="00B33E66"/>
    <w:rsid w:val="00B35510"/>
    <w:rsid w:val="00B3627C"/>
    <w:rsid w:val="00B3630B"/>
    <w:rsid w:val="00B36E49"/>
    <w:rsid w:val="00B370FE"/>
    <w:rsid w:val="00B376E4"/>
    <w:rsid w:val="00B37712"/>
    <w:rsid w:val="00B415A4"/>
    <w:rsid w:val="00B415C1"/>
    <w:rsid w:val="00B41857"/>
    <w:rsid w:val="00B419A2"/>
    <w:rsid w:val="00B419F4"/>
    <w:rsid w:val="00B4404C"/>
    <w:rsid w:val="00B460F9"/>
    <w:rsid w:val="00B46658"/>
    <w:rsid w:val="00B474E2"/>
    <w:rsid w:val="00B4766C"/>
    <w:rsid w:val="00B47ADC"/>
    <w:rsid w:val="00B503D8"/>
    <w:rsid w:val="00B5139F"/>
    <w:rsid w:val="00B51469"/>
    <w:rsid w:val="00B52634"/>
    <w:rsid w:val="00B533B2"/>
    <w:rsid w:val="00B544E3"/>
    <w:rsid w:val="00B54636"/>
    <w:rsid w:val="00B54BA5"/>
    <w:rsid w:val="00B5591C"/>
    <w:rsid w:val="00B56C15"/>
    <w:rsid w:val="00B57595"/>
    <w:rsid w:val="00B6043F"/>
    <w:rsid w:val="00B607A9"/>
    <w:rsid w:val="00B60D7F"/>
    <w:rsid w:val="00B6228A"/>
    <w:rsid w:val="00B6253C"/>
    <w:rsid w:val="00B62D8B"/>
    <w:rsid w:val="00B63F11"/>
    <w:rsid w:val="00B64936"/>
    <w:rsid w:val="00B65DB4"/>
    <w:rsid w:val="00B675FC"/>
    <w:rsid w:val="00B67DB7"/>
    <w:rsid w:val="00B67F7D"/>
    <w:rsid w:val="00B70CB6"/>
    <w:rsid w:val="00B70D03"/>
    <w:rsid w:val="00B71252"/>
    <w:rsid w:val="00B7135B"/>
    <w:rsid w:val="00B71C0F"/>
    <w:rsid w:val="00B722B2"/>
    <w:rsid w:val="00B724F5"/>
    <w:rsid w:val="00B76415"/>
    <w:rsid w:val="00B77312"/>
    <w:rsid w:val="00B7776A"/>
    <w:rsid w:val="00B80184"/>
    <w:rsid w:val="00B8018E"/>
    <w:rsid w:val="00B8041E"/>
    <w:rsid w:val="00B8105A"/>
    <w:rsid w:val="00B8293E"/>
    <w:rsid w:val="00B82CF8"/>
    <w:rsid w:val="00B832A0"/>
    <w:rsid w:val="00B836ED"/>
    <w:rsid w:val="00B83F46"/>
    <w:rsid w:val="00B844F9"/>
    <w:rsid w:val="00B85D49"/>
    <w:rsid w:val="00B8612D"/>
    <w:rsid w:val="00B87423"/>
    <w:rsid w:val="00B90A62"/>
    <w:rsid w:val="00B90F37"/>
    <w:rsid w:val="00B9363E"/>
    <w:rsid w:val="00B9491F"/>
    <w:rsid w:val="00B94BEF"/>
    <w:rsid w:val="00B94F20"/>
    <w:rsid w:val="00B9505D"/>
    <w:rsid w:val="00B958AF"/>
    <w:rsid w:val="00B95D3D"/>
    <w:rsid w:val="00B960C7"/>
    <w:rsid w:val="00B96654"/>
    <w:rsid w:val="00B96A59"/>
    <w:rsid w:val="00B96E7A"/>
    <w:rsid w:val="00BA0426"/>
    <w:rsid w:val="00BA0CA0"/>
    <w:rsid w:val="00BA12BF"/>
    <w:rsid w:val="00BA13DF"/>
    <w:rsid w:val="00BA1BF8"/>
    <w:rsid w:val="00BA1E60"/>
    <w:rsid w:val="00BA1EE0"/>
    <w:rsid w:val="00BA3B68"/>
    <w:rsid w:val="00BA5880"/>
    <w:rsid w:val="00BA6052"/>
    <w:rsid w:val="00BA608A"/>
    <w:rsid w:val="00BA6308"/>
    <w:rsid w:val="00BA68F9"/>
    <w:rsid w:val="00BA785B"/>
    <w:rsid w:val="00BA7EEE"/>
    <w:rsid w:val="00BB1096"/>
    <w:rsid w:val="00BB14BA"/>
    <w:rsid w:val="00BB2B00"/>
    <w:rsid w:val="00BB2FE2"/>
    <w:rsid w:val="00BB3921"/>
    <w:rsid w:val="00BB48DC"/>
    <w:rsid w:val="00BB4FB4"/>
    <w:rsid w:val="00BB5169"/>
    <w:rsid w:val="00BB53AC"/>
    <w:rsid w:val="00BB754B"/>
    <w:rsid w:val="00BB786B"/>
    <w:rsid w:val="00BC15B1"/>
    <w:rsid w:val="00BC3CC6"/>
    <w:rsid w:val="00BC4529"/>
    <w:rsid w:val="00BC5B3A"/>
    <w:rsid w:val="00BC6544"/>
    <w:rsid w:val="00BC73AB"/>
    <w:rsid w:val="00BC7853"/>
    <w:rsid w:val="00BD0061"/>
    <w:rsid w:val="00BD1CBA"/>
    <w:rsid w:val="00BD1DA1"/>
    <w:rsid w:val="00BD273A"/>
    <w:rsid w:val="00BD2BD3"/>
    <w:rsid w:val="00BD2D9D"/>
    <w:rsid w:val="00BD37CD"/>
    <w:rsid w:val="00BD43EF"/>
    <w:rsid w:val="00BD4C02"/>
    <w:rsid w:val="00BD5112"/>
    <w:rsid w:val="00BD6384"/>
    <w:rsid w:val="00BD6859"/>
    <w:rsid w:val="00BE0196"/>
    <w:rsid w:val="00BE1E5F"/>
    <w:rsid w:val="00BE2BEB"/>
    <w:rsid w:val="00BE367E"/>
    <w:rsid w:val="00BE3851"/>
    <w:rsid w:val="00BE3A1B"/>
    <w:rsid w:val="00BE4066"/>
    <w:rsid w:val="00BE4590"/>
    <w:rsid w:val="00BE48AE"/>
    <w:rsid w:val="00BE4A6C"/>
    <w:rsid w:val="00BE53A0"/>
    <w:rsid w:val="00BE636A"/>
    <w:rsid w:val="00BE6D4E"/>
    <w:rsid w:val="00BE6D8C"/>
    <w:rsid w:val="00BE7F76"/>
    <w:rsid w:val="00BF0ADF"/>
    <w:rsid w:val="00BF0B58"/>
    <w:rsid w:val="00BF26AD"/>
    <w:rsid w:val="00BF3277"/>
    <w:rsid w:val="00BF432D"/>
    <w:rsid w:val="00BF5CFD"/>
    <w:rsid w:val="00BF5FB0"/>
    <w:rsid w:val="00BF6895"/>
    <w:rsid w:val="00C0051D"/>
    <w:rsid w:val="00C0128C"/>
    <w:rsid w:val="00C0204E"/>
    <w:rsid w:val="00C02660"/>
    <w:rsid w:val="00C0450E"/>
    <w:rsid w:val="00C04E6D"/>
    <w:rsid w:val="00C05465"/>
    <w:rsid w:val="00C05767"/>
    <w:rsid w:val="00C05B96"/>
    <w:rsid w:val="00C0622A"/>
    <w:rsid w:val="00C07A9B"/>
    <w:rsid w:val="00C07BB1"/>
    <w:rsid w:val="00C10171"/>
    <w:rsid w:val="00C11631"/>
    <w:rsid w:val="00C1260E"/>
    <w:rsid w:val="00C15244"/>
    <w:rsid w:val="00C16350"/>
    <w:rsid w:val="00C164B8"/>
    <w:rsid w:val="00C16C22"/>
    <w:rsid w:val="00C16F94"/>
    <w:rsid w:val="00C20B80"/>
    <w:rsid w:val="00C20EE8"/>
    <w:rsid w:val="00C214F8"/>
    <w:rsid w:val="00C219A9"/>
    <w:rsid w:val="00C22085"/>
    <w:rsid w:val="00C230D8"/>
    <w:rsid w:val="00C232B0"/>
    <w:rsid w:val="00C24518"/>
    <w:rsid w:val="00C24CD8"/>
    <w:rsid w:val="00C25180"/>
    <w:rsid w:val="00C27022"/>
    <w:rsid w:val="00C27501"/>
    <w:rsid w:val="00C27BF9"/>
    <w:rsid w:val="00C300C7"/>
    <w:rsid w:val="00C30865"/>
    <w:rsid w:val="00C30BD5"/>
    <w:rsid w:val="00C3197F"/>
    <w:rsid w:val="00C32E53"/>
    <w:rsid w:val="00C3347A"/>
    <w:rsid w:val="00C34910"/>
    <w:rsid w:val="00C3498D"/>
    <w:rsid w:val="00C34B94"/>
    <w:rsid w:val="00C34BC8"/>
    <w:rsid w:val="00C35AEB"/>
    <w:rsid w:val="00C364A2"/>
    <w:rsid w:val="00C364BE"/>
    <w:rsid w:val="00C374CB"/>
    <w:rsid w:val="00C37C7F"/>
    <w:rsid w:val="00C409B1"/>
    <w:rsid w:val="00C4102E"/>
    <w:rsid w:val="00C42079"/>
    <w:rsid w:val="00C420BA"/>
    <w:rsid w:val="00C450CE"/>
    <w:rsid w:val="00C462CB"/>
    <w:rsid w:val="00C462EA"/>
    <w:rsid w:val="00C46FD6"/>
    <w:rsid w:val="00C505A8"/>
    <w:rsid w:val="00C50F28"/>
    <w:rsid w:val="00C514FF"/>
    <w:rsid w:val="00C51508"/>
    <w:rsid w:val="00C5164D"/>
    <w:rsid w:val="00C51772"/>
    <w:rsid w:val="00C51994"/>
    <w:rsid w:val="00C52400"/>
    <w:rsid w:val="00C5312B"/>
    <w:rsid w:val="00C54638"/>
    <w:rsid w:val="00C54AE0"/>
    <w:rsid w:val="00C54C23"/>
    <w:rsid w:val="00C54E8C"/>
    <w:rsid w:val="00C55198"/>
    <w:rsid w:val="00C570F7"/>
    <w:rsid w:val="00C5742B"/>
    <w:rsid w:val="00C61B55"/>
    <w:rsid w:val="00C63533"/>
    <w:rsid w:val="00C63837"/>
    <w:rsid w:val="00C638C7"/>
    <w:rsid w:val="00C64073"/>
    <w:rsid w:val="00C64D33"/>
    <w:rsid w:val="00C6573F"/>
    <w:rsid w:val="00C6710F"/>
    <w:rsid w:val="00C67476"/>
    <w:rsid w:val="00C704EC"/>
    <w:rsid w:val="00C70517"/>
    <w:rsid w:val="00C70694"/>
    <w:rsid w:val="00C70B50"/>
    <w:rsid w:val="00C70DE4"/>
    <w:rsid w:val="00C71E5A"/>
    <w:rsid w:val="00C72F11"/>
    <w:rsid w:val="00C733C2"/>
    <w:rsid w:val="00C74A48"/>
    <w:rsid w:val="00C75F4A"/>
    <w:rsid w:val="00C76026"/>
    <w:rsid w:val="00C7623A"/>
    <w:rsid w:val="00C802A7"/>
    <w:rsid w:val="00C802B5"/>
    <w:rsid w:val="00C81745"/>
    <w:rsid w:val="00C818A0"/>
    <w:rsid w:val="00C81AC5"/>
    <w:rsid w:val="00C827E9"/>
    <w:rsid w:val="00C82DAE"/>
    <w:rsid w:val="00C8357E"/>
    <w:rsid w:val="00C83FFF"/>
    <w:rsid w:val="00C85B3F"/>
    <w:rsid w:val="00C86277"/>
    <w:rsid w:val="00C868CD"/>
    <w:rsid w:val="00C87157"/>
    <w:rsid w:val="00C8730B"/>
    <w:rsid w:val="00C87DC7"/>
    <w:rsid w:val="00C87DF3"/>
    <w:rsid w:val="00C87E0E"/>
    <w:rsid w:val="00C87FF2"/>
    <w:rsid w:val="00C905C3"/>
    <w:rsid w:val="00C91E47"/>
    <w:rsid w:val="00C941DE"/>
    <w:rsid w:val="00C94980"/>
    <w:rsid w:val="00C94C83"/>
    <w:rsid w:val="00C970E4"/>
    <w:rsid w:val="00C97EBE"/>
    <w:rsid w:val="00CA002A"/>
    <w:rsid w:val="00CA04A1"/>
    <w:rsid w:val="00CA12F4"/>
    <w:rsid w:val="00CA14E0"/>
    <w:rsid w:val="00CA2B89"/>
    <w:rsid w:val="00CA347D"/>
    <w:rsid w:val="00CA3521"/>
    <w:rsid w:val="00CA3F6C"/>
    <w:rsid w:val="00CA5135"/>
    <w:rsid w:val="00CA5754"/>
    <w:rsid w:val="00CA5CF8"/>
    <w:rsid w:val="00CA5ED0"/>
    <w:rsid w:val="00CA6ABB"/>
    <w:rsid w:val="00CA6DA8"/>
    <w:rsid w:val="00CA7745"/>
    <w:rsid w:val="00CA7EC1"/>
    <w:rsid w:val="00CB088B"/>
    <w:rsid w:val="00CB0AEE"/>
    <w:rsid w:val="00CB1CD7"/>
    <w:rsid w:val="00CB1FA7"/>
    <w:rsid w:val="00CB225B"/>
    <w:rsid w:val="00CB2388"/>
    <w:rsid w:val="00CB26A5"/>
    <w:rsid w:val="00CB2B88"/>
    <w:rsid w:val="00CB4192"/>
    <w:rsid w:val="00CB4408"/>
    <w:rsid w:val="00CB658F"/>
    <w:rsid w:val="00CB73F2"/>
    <w:rsid w:val="00CB7A93"/>
    <w:rsid w:val="00CC2880"/>
    <w:rsid w:val="00CC29B1"/>
    <w:rsid w:val="00CC29BF"/>
    <w:rsid w:val="00CC2BCE"/>
    <w:rsid w:val="00CC2F83"/>
    <w:rsid w:val="00CC3C7C"/>
    <w:rsid w:val="00CC491B"/>
    <w:rsid w:val="00CC4BC5"/>
    <w:rsid w:val="00CC54B2"/>
    <w:rsid w:val="00CC5BAB"/>
    <w:rsid w:val="00CC6034"/>
    <w:rsid w:val="00CC75E2"/>
    <w:rsid w:val="00CC7E4E"/>
    <w:rsid w:val="00CC7FC4"/>
    <w:rsid w:val="00CD1BAE"/>
    <w:rsid w:val="00CD2FC7"/>
    <w:rsid w:val="00CD31F1"/>
    <w:rsid w:val="00CD4F80"/>
    <w:rsid w:val="00CD5CA6"/>
    <w:rsid w:val="00CD60B3"/>
    <w:rsid w:val="00CD61D0"/>
    <w:rsid w:val="00CD6E09"/>
    <w:rsid w:val="00CD74D3"/>
    <w:rsid w:val="00CD76A2"/>
    <w:rsid w:val="00CE037A"/>
    <w:rsid w:val="00CE06E5"/>
    <w:rsid w:val="00CE0DA6"/>
    <w:rsid w:val="00CE10D5"/>
    <w:rsid w:val="00CE1DEF"/>
    <w:rsid w:val="00CE233A"/>
    <w:rsid w:val="00CE2C83"/>
    <w:rsid w:val="00CE3758"/>
    <w:rsid w:val="00CE5F80"/>
    <w:rsid w:val="00CE68C8"/>
    <w:rsid w:val="00CE74B8"/>
    <w:rsid w:val="00CE7537"/>
    <w:rsid w:val="00CE795C"/>
    <w:rsid w:val="00CF0780"/>
    <w:rsid w:val="00CF0C26"/>
    <w:rsid w:val="00CF2030"/>
    <w:rsid w:val="00CF284F"/>
    <w:rsid w:val="00CF41B2"/>
    <w:rsid w:val="00CF47FC"/>
    <w:rsid w:val="00CF5AAD"/>
    <w:rsid w:val="00CF71C2"/>
    <w:rsid w:val="00CF78B8"/>
    <w:rsid w:val="00CF7C3E"/>
    <w:rsid w:val="00D00D11"/>
    <w:rsid w:val="00D028D6"/>
    <w:rsid w:val="00D03690"/>
    <w:rsid w:val="00D03921"/>
    <w:rsid w:val="00D03E74"/>
    <w:rsid w:val="00D04A0F"/>
    <w:rsid w:val="00D04BA5"/>
    <w:rsid w:val="00D0512D"/>
    <w:rsid w:val="00D058F3"/>
    <w:rsid w:val="00D06564"/>
    <w:rsid w:val="00D06680"/>
    <w:rsid w:val="00D06FE6"/>
    <w:rsid w:val="00D07E9E"/>
    <w:rsid w:val="00D1068F"/>
    <w:rsid w:val="00D1282E"/>
    <w:rsid w:val="00D135B5"/>
    <w:rsid w:val="00D136E3"/>
    <w:rsid w:val="00D13B25"/>
    <w:rsid w:val="00D13CFB"/>
    <w:rsid w:val="00D148F5"/>
    <w:rsid w:val="00D14F76"/>
    <w:rsid w:val="00D179FE"/>
    <w:rsid w:val="00D2160B"/>
    <w:rsid w:val="00D21920"/>
    <w:rsid w:val="00D2223B"/>
    <w:rsid w:val="00D22378"/>
    <w:rsid w:val="00D22ACF"/>
    <w:rsid w:val="00D235E6"/>
    <w:rsid w:val="00D2402A"/>
    <w:rsid w:val="00D2402F"/>
    <w:rsid w:val="00D242D0"/>
    <w:rsid w:val="00D24789"/>
    <w:rsid w:val="00D24C9B"/>
    <w:rsid w:val="00D252A8"/>
    <w:rsid w:val="00D2705A"/>
    <w:rsid w:val="00D272ED"/>
    <w:rsid w:val="00D273F6"/>
    <w:rsid w:val="00D2769E"/>
    <w:rsid w:val="00D31CD1"/>
    <w:rsid w:val="00D31F5A"/>
    <w:rsid w:val="00D32079"/>
    <w:rsid w:val="00D32F93"/>
    <w:rsid w:val="00D331CB"/>
    <w:rsid w:val="00D33496"/>
    <w:rsid w:val="00D338FB"/>
    <w:rsid w:val="00D33DD4"/>
    <w:rsid w:val="00D36058"/>
    <w:rsid w:val="00D372E3"/>
    <w:rsid w:val="00D4119C"/>
    <w:rsid w:val="00D41847"/>
    <w:rsid w:val="00D41F13"/>
    <w:rsid w:val="00D425F2"/>
    <w:rsid w:val="00D42983"/>
    <w:rsid w:val="00D43416"/>
    <w:rsid w:val="00D43DAA"/>
    <w:rsid w:val="00D4570A"/>
    <w:rsid w:val="00D45E44"/>
    <w:rsid w:val="00D45F2E"/>
    <w:rsid w:val="00D461AD"/>
    <w:rsid w:val="00D465B3"/>
    <w:rsid w:val="00D46CFA"/>
    <w:rsid w:val="00D47FBF"/>
    <w:rsid w:val="00D50849"/>
    <w:rsid w:val="00D50A82"/>
    <w:rsid w:val="00D51B04"/>
    <w:rsid w:val="00D526BB"/>
    <w:rsid w:val="00D541EE"/>
    <w:rsid w:val="00D549AA"/>
    <w:rsid w:val="00D54AF0"/>
    <w:rsid w:val="00D55D79"/>
    <w:rsid w:val="00D57A1D"/>
    <w:rsid w:val="00D600EF"/>
    <w:rsid w:val="00D61C4D"/>
    <w:rsid w:val="00D61CAB"/>
    <w:rsid w:val="00D61E1D"/>
    <w:rsid w:val="00D62006"/>
    <w:rsid w:val="00D62BA4"/>
    <w:rsid w:val="00D644C3"/>
    <w:rsid w:val="00D6506C"/>
    <w:rsid w:val="00D6654B"/>
    <w:rsid w:val="00D67A9F"/>
    <w:rsid w:val="00D67BB2"/>
    <w:rsid w:val="00D70114"/>
    <w:rsid w:val="00D7011F"/>
    <w:rsid w:val="00D71281"/>
    <w:rsid w:val="00D73F34"/>
    <w:rsid w:val="00D741A8"/>
    <w:rsid w:val="00D75641"/>
    <w:rsid w:val="00D7589C"/>
    <w:rsid w:val="00D75941"/>
    <w:rsid w:val="00D761AB"/>
    <w:rsid w:val="00D76B90"/>
    <w:rsid w:val="00D77B2B"/>
    <w:rsid w:val="00D82291"/>
    <w:rsid w:val="00D8252B"/>
    <w:rsid w:val="00D834B2"/>
    <w:rsid w:val="00D83699"/>
    <w:rsid w:val="00D83788"/>
    <w:rsid w:val="00D840A7"/>
    <w:rsid w:val="00D84594"/>
    <w:rsid w:val="00D84C67"/>
    <w:rsid w:val="00D84DC2"/>
    <w:rsid w:val="00D84FEB"/>
    <w:rsid w:val="00D8557E"/>
    <w:rsid w:val="00D85640"/>
    <w:rsid w:val="00D85864"/>
    <w:rsid w:val="00D86B2E"/>
    <w:rsid w:val="00D86CA5"/>
    <w:rsid w:val="00D873A4"/>
    <w:rsid w:val="00D877EE"/>
    <w:rsid w:val="00D91BFB"/>
    <w:rsid w:val="00D91D31"/>
    <w:rsid w:val="00D9273C"/>
    <w:rsid w:val="00D9357B"/>
    <w:rsid w:val="00D9380B"/>
    <w:rsid w:val="00D93BF6"/>
    <w:rsid w:val="00D9557A"/>
    <w:rsid w:val="00D95701"/>
    <w:rsid w:val="00D96BFA"/>
    <w:rsid w:val="00D97420"/>
    <w:rsid w:val="00D97435"/>
    <w:rsid w:val="00D9779A"/>
    <w:rsid w:val="00D97940"/>
    <w:rsid w:val="00DA0875"/>
    <w:rsid w:val="00DA1088"/>
    <w:rsid w:val="00DA16CA"/>
    <w:rsid w:val="00DA1C2D"/>
    <w:rsid w:val="00DA2FD9"/>
    <w:rsid w:val="00DA315C"/>
    <w:rsid w:val="00DA3D8A"/>
    <w:rsid w:val="00DA3F4E"/>
    <w:rsid w:val="00DA55F4"/>
    <w:rsid w:val="00DA6A9F"/>
    <w:rsid w:val="00DA6D18"/>
    <w:rsid w:val="00DA7B2E"/>
    <w:rsid w:val="00DB13B2"/>
    <w:rsid w:val="00DB1B0E"/>
    <w:rsid w:val="00DB1E17"/>
    <w:rsid w:val="00DB2ABF"/>
    <w:rsid w:val="00DB30F9"/>
    <w:rsid w:val="00DB3212"/>
    <w:rsid w:val="00DB35B5"/>
    <w:rsid w:val="00DB3C50"/>
    <w:rsid w:val="00DB5767"/>
    <w:rsid w:val="00DB6B56"/>
    <w:rsid w:val="00DC02B2"/>
    <w:rsid w:val="00DC0348"/>
    <w:rsid w:val="00DC2745"/>
    <w:rsid w:val="00DC32DD"/>
    <w:rsid w:val="00DC44A2"/>
    <w:rsid w:val="00DC6314"/>
    <w:rsid w:val="00DC6BDF"/>
    <w:rsid w:val="00DC7B71"/>
    <w:rsid w:val="00DC7E6F"/>
    <w:rsid w:val="00DD0C56"/>
    <w:rsid w:val="00DD0FA0"/>
    <w:rsid w:val="00DD1F98"/>
    <w:rsid w:val="00DD3768"/>
    <w:rsid w:val="00DD4BCF"/>
    <w:rsid w:val="00DD7745"/>
    <w:rsid w:val="00DE0CC4"/>
    <w:rsid w:val="00DE142B"/>
    <w:rsid w:val="00DE1558"/>
    <w:rsid w:val="00DE1EAA"/>
    <w:rsid w:val="00DE2C6F"/>
    <w:rsid w:val="00DE39C6"/>
    <w:rsid w:val="00DE456D"/>
    <w:rsid w:val="00DE45D5"/>
    <w:rsid w:val="00DE48EA"/>
    <w:rsid w:val="00DE56E8"/>
    <w:rsid w:val="00DF0241"/>
    <w:rsid w:val="00DF02E7"/>
    <w:rsid w:val="00DF056D"/>
    <w:rsid w:val="00DF0987"/>
    <w:rsid w:val="00DF0D28"/>
    <w:rsid w:val="00DF1306"/>
    <w:rsid w:val="00DF1A48"/>
    <w:rsid w:val="00DF2202"/>
    <w:rsid w:val="00DF2239"/>
    <w:rsid w:val="00DF29B7"/>
    <w:rsid w:val="00DF2E3A"/>
    <w:rsid w:val="00DF3356"/>
    <w:rsid w:val="00DF445B"/>
    <w:rsid w:val="00DF5439"/>
    <w:rsid w:val="00DF5A61"/>
    <w:rsid w:val="00DF5BA6"/>
    <w:rsid w:val="00DF62AA"/>
    <w:rsid w:val="00E0059F"/>
    <w:rsid w:val="00E01300"/>
    <w:rsid w:val="00E015DA"/>
    <w:rsid w:val="00E02023"/>
    <w:rsid w:val="00E063E7"/>
    <w:rsid w:val="00E07D7B"/>
    <w:rsid w:val="00E07F4E"/>
    <w:rsid w:val="00E10DB7"/>
    <w:rsid w:val="00E1107A"/>
    <w:rsid w:val="00E11E73"/>
    <w:rsid w:val="00E128C7"/>
    <w:rsid w:val="00E12C6A"/>
    <w:rsid w:val="00E1448F"/>
    <w:rsid w:val="00E15280"/>
    <w:rsid w:val="00E210B0"/>
    <w:rsid w:val="00E22C0B"/>
    <w:rsid w:val="00E22E1C"/>
    <w:rsid w:val="00E23AFF"/>
    <w:rsid w:val="00E23BF8"/>
    <w:rsid w:val="00E24B0F"/>
    <w:rsid w:val="00E260C1"/>
    <w:rsid w:val="00E266CF"/>
    <w:rsid w:val="00E273F7"/>
    <w:rsid w:val="00E274AA"/>
    <w:rsid w:val="00E279ED"/>
    <w:rsid w:val="00E30164"/>
    <w:rsid w:val="00E30E50"/>
    <w:rsid w:val="00E32189"/>
    <w:rsid w:val="00E32C10"/>
    <w:rsid w:val="00E32E46"/>
    <w:rsid w:val="00E33912"/>
    <w:rsid w:val="00E34E87"/>
    <w:rsid w:val="00E35368"/>
    <w:rsid w:val="00E35857"/>
    <w:rsid w:val="00E35BC5"/>
    <w:rsid w:val="00E35DC3"/>
    <w:rsid w:val="00E37541"/>
    <w:rsid w:val="00E376D7"/>
    <w:rsid w:val="00E37936"/>
    <w:rsid w:val="00E37D22"/>
    <w:rsid w:val="00E42828"/>
    <w:rsid w:val="00E42E65"/>
    <w:rsid w:val="00E43816"/>
    <w:rsid w:val="00E43B41"/>
    <w:rsid w:val="00E440AF"/>
    <w:rsid w:val="00E44F7D"/>
    <w:rsid w:val="00E479B5"/>
    <w:rsid w:val="00E47A14"/>
    <w:rsid w:val="00E47B0C"/>
    <w:rsid w:val="00E50245"/>
    <w:rsid w:val="00E505FE"/>
    <w:rsid w:val="00E5104C"/>
    <w:rsid w:val="00E516BE"/>
    <w:rsid w:val="00E52A94"/>
    <w:rsid w:val="00E52D66"/>
    <w:rsid w:val="00E54F03"/>
    <w:rsid w:val="00E55856"/>
    <w:rsid w:val="00E5668A"/>
    <w:rsid w:val="00E5691E"/>
    <w:rsid w:val="00E575DD"/>
    <w:rsid w:val="00E60935"/>
    <w:rsid w:val="00E61075"/>
    <w:rsid w:val="00E627F5"/>
    <w:rsid w:val="00E62D61"/>
    <w:rsid w:val="00E631F3"/>
    <w:rsid w:val="00E63BE2"/>
    <w:rsid w:val="00E64671"/>
    <w:rsid w:val="00E666A1"/>
    <w:rsid w:val="00E66900"/>
    <w:rsid w:val="00E67108"/>
    <w:rsid w:val="00E70495"/>
    <w:rsid w:val="00E706EF"/>
    <w:rsid w:val="00E73A2C"/>
    <w:rsid w:val="00E73FFB"/>
    <w:rsid w:val="00E74226"/>
    <w:rsid w:val="00E745A9"/>
    <w:rsid w:val="00E74830"/>
    <w:rsid w:val="00E7496F"/>
    <w:rsid w:val="00E75DB6"/>
    <w:rsid w:val="00E76F46"/>
    <w:rsid w:val="00E809E1"/>
    <w:rsid w:val="00E81139"/>
    <w:rsid w:val="00E81AE8"/>
    <w:rsid w:val="00E82FE5"/>
    <w:rsid w:val="00E843E1"/>
    <w:rsid w:val="00E84597"/>
    <w:rsid w:val="00E853C7"/>
    <w:rsid w:val="00E853EA"/>
    <w:rsid w:val="00E85AE4"/>
    <w:rsid w:val="00E8638E"/>
    <w:rsid w:val="00E86AF8"/>
    <w:rsid w:val="00E86E2B"/>
    <w:rsid w:val="00E873BE"/>
    <w:rsid w:val="00E90DD4"/>
    <w:rsid w:val="00E915F8"/>
    <w:rsid w:val="00E9176E"/>
    <w:rsid w:val="00E9213A"/>
    <w:rsid w:val="00E92BFA"/>
    <w:rsid w:val="00E92D01"/>
    <w:rsid w:val="00E93461"/>
    <w:rsid w:val="00E9375B"/>
    <w:rsid w:val="00E94072"/>
    <w:rsid w:val="00E94614"/>
    <w:rsid w:val="00E96126"/>
    <w:rsid w:val="00E96750"/>
    <w:rsid w:val="00E969D4"/>
    <w:rsid w:val="00E97E81"/>
    <w:rsid w:val="00EA218F"/>
    <w:rsid w:val="00EA3180"/>
    <w:rsid w:val="00EA4959"/>
    <w:rsid w:val="00EA505B"/>
    <w:rsid w:val="00EA7DFB"/>
    <w:rsid w:val="00EA7F87"/>
    <w:rsid w:val="00EB063A"/>
    <w:rsid w:val="00EB30A0"/>
    <w:rsid w:val="00EB3700"/>
    <w:rsid w:val="00EB47C5"/>
    <w:rsid w:val="00EB7177"/>
    <w:rsid w:val="00EB7A25"/>
    <w:rsid w:val="00EB7A2F"/>
    <w:rsid w:val="00EB7BA6"/>
    <w:rsid w:val="00EC08D7"/>
    <w:rsid w:val="00EC0CB7"/>
    <w:rsid w:val="00EC0E69"/>
    <w:rsid w:val="00EC19B9"/>
    <w:rsid w:val="00EC1DF7"/>
    <w:rsid w:val="00EC2288"/>
    <w:rsid w:val="00EC4F98"/>
    <w:rsid w:val="00EC51E5"/>
    <w:rsid w:val="00EC5298"/>
    <w:rsid w:val="00EC5BEF"/>
    <w:rsid w:val="00EC6855"/>
    <w:rsid w:val="00EC7924"/>
    <w:rsid w:val="00ED041A"/>
    <w:rsid w:val="00ED0E16"/>
    <w:rsid w:val="00ED108B"/>
    <w:rsid w:val="00ED136F"/>
    <w:rsid w:val="00ED4E16"/>
    <w:rsid w:val="00ED52F7"/>
    <w:rsid w:val="00ED5983"/>
    <w:rsid w:val="00ED6FC0"/>
    <w:rsid w:val="00ED771C"/>
    <w:rsid w:val="00ED7799"/>
    <w:rsid w:val="00ED7BFD"/>
    <w:rsid w:val="00EE0A67"/>
    <w:rsid w:val="00EE142A"/>
    <w:rsid w:val="00EE2891"/>
    <w:rsid w:val="00EE3151"/>
    <w:rsid w:val="00EE39F2"/>
    <w:rsid w:val="00EE3A5E"/>
    <w:rsid w:val="00EE3F44"/>
    <w:rsid w:val="00EE4116"/>
    <w:rsid w:val="00EE4D5F"/>
    <w:rsid w:val="00EE57E2"/>
    <w:rsid w:val="00EE693D"/>
    <w:rsid w:val="00EE71F1"/>
    <w:rsid w:val="00EF0303"/>
    <w:rsid w:val="00EF087F"/>
    <w:rsid w:val="00EF0C02"/>
    <w:rsid w:val="00EF1033"/>
    <w:rsid w:val="00EF2EAE"/>
    <w:rsid w:val="00EF4887"/>
    <w:rsid w:val="00EF55E9"/>
    <w:rsid w:val="00EF58F8"/>
    <w:rsid w:val="00EF7820"/>
    <w:rsid w:val="00F00064"/>
    <w:rsid w:val="00F019AE"/>
    <w:rsid w:val="00F02D31"/>
    <w:rsid w:val="00F0394C"/>
    <w:rsid w:val="00F03CF9"/>
    <w:rsid w:val="00F05B50"/>
    <w:rsid w:val="00F069B2"/>
    <w:rsid w:val="00F104AA"/>
    <w:rsid w:val="00F115D8"/>
    <w:rsid w:val="00F11FBC"/>
    <w:rsid w:val="00F15162"/>
    <w:rsid w:val="00F15EF4"/>
    <w:rsid w:val="00F15F01"/>
    <w:rsid w:val="00F17E15"/>
    <w:rsid w:val="00F209E4"/>
    <w:rsid w:val="00F2107B"/>
    <w:rsid w:val="00F210E4"/>
    <w:rsid w:val="00F2262A"/>
    <w:rsid w:val="00F23ACA"/>
    <w:rsid w:val="00F23CBB"/>
    <w:rsid w:val="00F24622"/>
    <w:rsid w:val="00F254E8"/>
    <w:rsid w:val="00F25D33"/>
    <w:rsid w:val="00F25D36"/>
    <w:rsid w:val="00F26150"/>
    <w:rsid w:val="00F26717"/>
    <w:rsid w:val="00F26E56"/>
    <w:rsid w:val="00F304E7"/>
    <w:rsid w:val="00F30B16"/>
    <w:rsid w:val="00F30B28"/>
    <w:rsid w:val="00F331EF"/>
    <w:rsid w:val="00F3390F"/>
    <w:rsid w:val="00F33AB9"/>
    <w:rsid w:val="00F34309"/>
    <w:rsid w:val="00F34A98"/>
    <w:rsid w:val="00F35A7D"/>
    <w:rsid w:val="00F361B7"/>
    <w:rsid w:val="00F37B89"/>
    <w:rsid w:val="00F37D86"/>
    <w:rsid w:val="00F37FE2"/>
    <w:rsid w:val="00F42C00"/>
    <w:rsid w:val="00F42E67"/>
    <w:rsid w:val="00F43793"/>
    <w:rsid w:val="00F4386C"/>
    <w:rsid w:val="00F43CB4"/>
    <w:rsid w:val="00F44823"/>
    <w:rsid w:val="00F45049"/>
    <w:rsid w:val="00F46A6E"/>
    <w:rsid w:val="00F46A9B"/>
    <w:rsid w:val="00F5026A"/>
    <w:rsid w:val="00F50C1F"/>
    <w:rsid w:val="00F521BC"/>
    <w:rsid w:val="00F5252A"/>
    <w:rsid w:val="00F52BFA"/>
    <w:rsid w:val="00F532D2"/>
    <w:rsid w:val="00F532F7"/>
    <w:rsid w:val="00F55385"/>
    <w:rsid w:val="00F553B8"/>
    <w:rsid w:val="00F55A27"/>
    <w:rsid w:val="00F55BDE"/>
    <w:rsid w:val="00F565C6"/>
    <w:rsid w:val="00F57049"/>
    <w:rsid w:val="00F57FB6"/>
    <w:rsid w:val="00F6025F"/>
    <w:rsid w:val="00F61824"/>
    <w:rsid w:val="00F6199E"/>
    <w:rsid w:val="00F626E3"/>
    <w:rsid w:val="00F63239"/>
    <w:rsid w:val="00F63AB6"/>
    <w:rsid w:val="00F65551"/>
    <w:rsid w:val="00F6567A"/>
    <w:rsid w:val="00F65C79"/>
    <w:rsid w:val="00F65FF0"/>
    <w:rsid w:val="00F6631B"/>
    <w:rsid w:val="00F6785F"/>
    <w:rsid w:val="00F705F7"/>
    <w:rsid w:val="00F721DC"/>
    <w:rsid w:val="00F72958"/>
    <w:rsid w:val="00F72D92"/>
    <w:rsid w:val="00F7344D"/>
    <w:rsid w:val="00F73858"/>
    <w:rsid w:val="00F73E9E"/>
    <w:rsid w:val="00F7471D"/>
    <w:rsid w:val="00F74F78"/>
    <w:rsid w:val="00F80561"/>
    <w:rsid w:val="00F809D1"/>
    <w:rsid w:val="00F80D82"/>
    <w:rsid w:val="00F810FB"/>
    <w:rsid w:val="00F812B0"/>
    <w:rsid w:val="00F82188"/>
    <w:rsid w:val="00F82851"/>
    <w:rsid w:val="00F82DB4"/>
    <w:rsid w:val="00F82FA9"/>
    <w:rsid w:val="00F836BC"/>
    <w:rsid w:val="00F845BC"/>
    <w:rsid w:val="00F8481F"/>
    <w:rsid w:val="00F84F98"/>
    <w:rsid w:val="00F86208"/>
    <w:rsid w:val="00F87362"/>
    <w:rsid w:val="00F91309"/>
    <w:rsid w:val="00F91825"/>
    <w:rsid w:val="00F92548"/>
    <w:rsid w:val="00F92D30"/>
    <w:rsid w:val="00F92E64"/>
    <w:rsid w:val="00F93AC3"/>
    <w:rsid w:val="00F947E7"/>
    <w:rsid w:val="00F949B6"/>
    <w:rsid w:val="00F94B40"/>
    <w:rsid w:val="00F9573B"/>
    <w:rsid w:val="00F95833"/>
    <w:rsid w:val="00F95C0D"/>
    <w:rsid w:val="00F95CE9"/>
    <w:rsid w:val="00F95D1B"/>
    <w:rsid w:val="00F96F74"/>
    <w:rsid w:val="00FA1B7E"/>
    <w:rsid w:val="00FA1CBD"/>
    <w:rsid w:val="00FA2575"/>
    <w:rsid w:val="00FA2C87"/>
    <w:rsid w:val="00FA3961"/>
    <w:rsid w:val="00FA4872"/>
    <w:rsid w:val="00FA5130"/>
    <w:rsid w:val="00FA527D"/>
    <w:rsid w:val="00FA5459"/>
    <w:rsid w:val="00FA5A8C"/>
    <w:rsid w:val="00FA6695"/>
    <w:rsid w:val="00FA6C47"/>
    <w:rsid w:val="00FB01D4"/>
    <w:rsid w:val="00FB1719"/>
    <w:rsid w:val="00FB19B1"/>
    <w:rsid w:val="00FB1A70"/>
    <w:rsid w:val="00FB2C7C"/>
    <w:rsid w:val="00FB4359"/>
    <w:rsid w:val="00FB455B"/>
    <w:rsid w:val="00FB4B1D"/>
    <w:rsid w:val="00FB53B7"/>
    <w:rsid w:val="00FB5570"/>
    <w:rsid w:val="00FB55C9"/>
    <w:rsid w:val="00FB60B4"/>
    <w:rsid w:val="00FB64E4"/>
    <w:rsid w:val="00FB7BBC"/>
    <w:rsid w:val="00FC0135"/>
    <w:rsid w:val="00FC065B"/>
    <w:rsid w:val="00FC18E3"/>
    <w:rsid w:val="00FC2534"/>
    <w:rsid w:val="00FC27B5"/>
    <w:rsid w:val="00FC2E6B"/>
    <w:rsid w:val="00FC2F6E"/>
    <w:rsid w:val="00FC46B1"/>
    <w:rsid w:val="00FC6279"/>
    <w:rsid w:val="00FC7322"/>
    <w:rsid w:val="00FC7786"/>
    <w:rsid w:val="00FD0252"/>
    <w:rsid w:val="00FD13C0"/>
    <w:rsid w:val="00FD1BBE"/>
    <w:rsid w:val="00FD1C68"/>
    <w:rsid w:val="00FD2527"/>
    <w:rsid w:val="00FD2912"/>
    <w:rsid w:val="00FD2FE6"/>
    <w:rsid w:val="00FD3326"/>
    <w:rsid w:val="00FD37A5"/>
    <w:rsid w:val="00FD3AE4"/>
    <w:rsid w:val="00FD67D8"/>
    <w:rsid w:val="00FD741E"/>
    <w:rsid w:val="00FE0F8F"/>
    <w:rsid w:val="00FE214A"/>
    <w:rsid w:val="00FE4E84"/>
    <w:rsid w:val="00FE537E"/>
    <w:rsid w:val="00FE55AB"/>
    <w:rsid w:val="00FE63A3"/>
    <w:rsid w:val="00FE6B5F"/>
    <w:rsid w:val="00FE7848"/>
    <w:rsid w:val="00FE7E78"/>
    <w:rsid w:val="00FF0338"/>
    <w:rsid w:val="00FF0E8F"/>
    <w:rsid w:val="00FF22DD"/>
    <w:rsid w:val="00FF236C"/>
    <w:rsid w:val="00FF2879"/>
    <w:rsid w:val="00FF33A4"/>
    <w:rsid w:val="00FF36B7"/>
    <w:rsid w:val="00FF382D"/>
    <w:rsid w:val="00FF3F6A"/>
    <w:rsid w:val="00FF5C5F"/>
    <w:rsid w:val="00FF68FC"/>
    <w:rsid w:val="00FF7309"/>
    <w:rsid w:val="00FF7E26"/>
    <w:rsid w:val="1CEC47F0"/>
    <w:rsid w:val="3F8BAC92"/>
    <w:rsid w:val="4B3279BF"/>
    <w:rsid w:val="53C5FF92"/>
    <w:rsid w:val="5F82F8D7"/>
    <w:rsid w:val="64469FFE"/>
    <w:rsid w:val="67549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4F7B36"/>
  <w15:chartTrackingRefBased/>
  <w15:docId w15:val="{205916E3-A2D7-47A0-A2E3-D6EC1CE3F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">
    <w:name w:val="Code"/>
    <w:basedOn w:val="DefaultParagraphFont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DefaultParagraphFont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Heading1Char">
    <w:name w:val="Heading 1 Char"/>
    <w:basedOn w:val="DefaultParagraphFont"/>
    <w:link w:val="Heading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C34B94"/>
    <w:pPr>
      <w:ind w:left="720"/>
      <w:contextualSpacing/>
    </w:pPr>
  </w:style>
  <w:style w:type="table" w:styleId="TableGrid">
    <w:name w:val="Table Grid"/>
    <w:basedOn w:val="Table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BodyText">
    <w:name w:val="Body Text"/>
    <w:basedOn w:val="Normal"/>
    <w:link w:val="BodyTextCha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BodyTextChar">
    <w:name w:val="Body Text Char"/>
    <w:basedOn w:val="DefaultParagraphFont"/>
    <w:link w:val="BodyText"/>
    <w:rsid w:val="008F6BAB"/>
    <w:rPr>
      <w:rFonts w:ascii="Verdana" w:eastAsia="Times New Roman" w:hAnsi="Verdana" w:cs="Times New Roman"/>
      <w:sz w:val="20"/>
      <w:szCs w:val="24"/>
    </w:rPr>
  </w:style>
  <w:style w:type="paragraph" w:styleId="NoSpacing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ＭＳ 明朝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ListParagraph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BodyText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ＭＳ 明朝" w:hAnsi="Courier New"/>
      <w:sz w:val="18"/>
      <w:szCs w:val="20"/>
      <w:lang w:eastAsia="pt-PT"/>
    </w:rPr>
  </w:style>
  <w:style w:type="paragraph" w:styleId="Header">
    <w:name w:val="header"/>
    <w:basedOn w:val="Normal"/>
    <w:link w:val="HeaderCha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64FC"/>
  </w:style>
  <w:style w:type="paragraph" w:styleId="Footer">
    <w:name w:val="footer"/>
    <w:basedOn w:val="Normal"/>
    <w:link w:val="FooterCha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6C64FC"/>
  </w:style>
  <w:style w:type="paragraph" w:styleId="BalloonText">
    <w:name w:val="Balloon Text"/>
    <w:basedOn w:val="Normal"/>
    <w:link w:val="BalloonTextCha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ListParagraph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458C9"/>
  </w:style>
  <w:style w:type="character" w:customStyle="1" w:styleId="itemChar">
    <w:name w:val="item Char"/>
    <w:basedOn w:val="ListParagraphCha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yperlink">
    <w:name w:val="Hyperlink"/>
    <w:basedOn w:val="DefaultParagraphFont"/>
    <w:uiPriority w:val="99"/>
    <w:unhideWhenUsed/>
    <w:rsid w:val="00D223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Heading4Char">
    <w:name w:val="Heading 4 Char"/>
    <w:basedOn w:val="DefaultParagraphFont"/>
    <w:link w:val="Heading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GridTable1Light-Accent1">
    <w:name w:val="Grid Table 1 Light Accent 1"/>
    <w:basedOn w:val="Table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5Char">
    <w:name w:val="Heading 5 Char"/>
    <w:basedOn w:val="DefaultParagraphFont"/>
    <w:link w:val="Heading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GridTable1Light-Accent5">
    <w:name w:val="Grid Table 1 Light Accent 5"/>
    <w:basedOn w:val="Table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2-Accent1">
    <w:name w:val="List Table 2 Accent 1"/>
    <w:basedOn w:val="Table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GridTable7Colorful-Accent3">
    <w:name w:val="Grid Table 7 Colorful Accent 3"/>
    <w:basedOn w:val="Table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GridTable2-Accent3">
    <w:name w:val="Grid Table 2 Accent 3"/>
    <w:basedOn w:val="Table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paragraph">
    <w:name w:val="paragraph"/>
    <w:basedOn w:val="Normal"/>
    <w:rsid w:val="002C607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textrun">
    <w:name w:val="normaltextrun"/>
    <w:basedOn w:val="DefaultParagraphFont"/>
    <w:rsid w:val="002C607D"/>
  </w:style>
  <w:style w:type="character" w:customStyle="1" w:styleId="eop">
    <w:name w:val="eop"/>
    <w:basedOn w:val="DefaultParagraphFont"/>
    <w:rsid w:val="002C607D"/>
  </w:style>
  <w:style w:type="table" w:styleId="GridTable4-Accent5">
    <w:name w:val="Grid Table 4 Accent 5"/>
    <w:basedOn w:val="TableNormal"/>
    <w:uiPriority w:val="49"/>
    <w:rsid w:val="00807C3E"/>
    <w:pPr>
      <w:spacing w:after="0" w:line="240" w:lineRule="auto"/>
    </w:pPr>
    <w:rPr>
      <w:kern w:val="2"/>
      <w:lang w:val="en-GB"/>
      <w14:ligatures w14:val="standardContextua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9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4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8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2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pedro\Desktop\Projeto%20de%20Sistemas%20de%20Informa&#231;&#227;o\IPL-TeSP-PSI-PSI-2324-Relat&#243;rioPSI.docx" TargetMode="External"/><Relationship Id="rId21" Type="http://schemas.openxmlformats.org/officeDocument/2006/relationships/hyperlink" Target="file:///C:\Users\pedro\Desktop\Projeto%20de%20Sistemas%20de%20Informa&#231;&#227;o\IPL-TeSP-PSI-PSI-2324-Relat&#243;rioPSI.docx" TargetMode="External"/><Relationship Id="rId42" Type="http://schemas.openxmlformats.org/officeDocument/2006/relationships/hyperlink" Target="https://play.google.com/store/apps/details?id=com.lluraferi.farmaciasdirect&amp;hl=pt_PT&amp;gl=US&amp;pli=1" TargetMode="External"/><Relationship Id="rId47" Type="http://schemas.openxmlformats.org/officeDocument/2006/relationships/image" Target="media/image9.jpeg"/><Relationship Id="rId63" Type="http://schemas.openxmlformats.org/officeDocument/2006/relationships/image" Target="media/image25.jpeg"/><Relationship Id="rId68" Type="http://schemas.openxmlformats.org/officeDocument/2006/relationships/image" Target="media/image30.jpeg"/><Relationship Id="rId84" Type="http://schemas.openxmlformats.org/officeDocument/2006/relationships/header" Target="header1.xml"/><Relationship Id="rId89" Type="http://schemas.openxmlformats.org/officeDocument/2006/relationships/theme" Target="theme/theme1.xml"/><Relationship Id="rId16" Type="http://schemas.openxmlformats.org/officeDocument/2006/relationships/hyperlink" Target="file:///C:\Users\pedro\Desktop\Projeto%20de%20Sistemas%20de%20Informa&#231;&#227;o\IPL-TeSP-PSI-PSI-2324-Relat&#243;rioPSI.docx" TargetMode="External"/><Relationship Id="rId11" Type="http://schemas.openxmlformats.org/officeDocument/2006/relationships/image" Target="media/image1.png"/><Relationship Id="rId32" Type="http://schemas.openxmlformats.org/officeDocument/2006/relationships/hyperlink" Target="file:///C:\Users\pedro\Desktop\Projeto%20de%20Sistemas%20de%20Informa&#231;&#227;o\IPL-TeSP-PSI-PSI-2324-Relat&#243;rioPSI.docx" TargetMode="External"/><Relationship Id="rId37" Type="http://schemas.openxmlformats.org/officeDocument/2006/relationships/image" Target="media/image4.png"/><Relationship Id="rId53" Type="http://schemas.openxmlformats.org/officeDocument/2006/relationships/image" Target="media/image17.jpeg"/><Relationship Id="rId58" Type="http://schemas.openxmlformats.org/officeDocument/2006/relationships/image" Target="media/image20.jpe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5" Type="http://schemas.openxmlformats.org/officeDocument/2006/relationships/numbering" Target="numbering.xml"/><Relationship Id="rId14" Type="http://schemas.openxmlformats.org/officeDocument/2006/relationships/hyperlink" Target="file:///C:\Users\pedro\Desktop\Projeto%20de%20Sistemas%20de%20Informa&#231;&#227;o\IPL-TeSP-PSI-PSI-2324-Relat&#243;rioPSI.docx" TargetMode="External"/><Relationship Id="rId22" Type="http://schemas.openxmlformats.org/officeDocument/2006/relationships/hyperlink" Target="file:///C:\Users\pedro\Desktop\Projeto%20de%20Sistemas%20de%20Informa&#231;&#227;o\IPL-TeSP-PSI-PSI-2324-Relat&#243;rioPSI.docx" TargetMode="External"/><Relationship Id="rId27" Type="http://schemas.openxmlformats.org/officeDocument/2006/relationships/hyperlink" Target="file:///C:\Users\pedro\Desktop\Projeto%20de%20Sistemas%20de%20Informa&#231;&#227;o\IPL-TeSP-PSI-PSI-2324-Relat&#243;rioPSI.docx" TargetMode="External"/><Relationship Id="rId30" Type="http://schemas.openxmlformats.org/officeDocument/2006/relationships/hyperlink" Target="file:///C:\Users\pedro\Desktop\Projeto%20de%20Sistemas%20de%20Informa&#231;&#227;o\IPL-TeSP-PSI-PSI-2324-Relat&#243;rioPSI.docx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7.png"/><Relationship Id="rId48" Type="http://schemas.openxmlformats.org/officeDocument/2006/relationships/image" Target="media/image10.jpeg"/><Relationship Id="rId56" Type="http://schemas.openxmlformats.org/officeDocument/2006/relationships/image" Target="media/image18.jpeg"/><Relationship Id="rId64" Type="http://schemas.openxmlformats.org/officeDocument/2006/relationships/image" Target="media/image26.jpeg"/><Relationship Id="rId69" Type="http://schemas.openxmlformats.org/officeDocument/2006/relationships/image" Target="media/image31.jpeg"/><Relationship Id="rId77" Type="http://schemas.openxmlformats.org/officeDocument/2006/relationships/image" Target="media/image39.png"/><Relationship Id="rId8" Type="http://schemas.openxmlformats.org/officeDocument/2006/relationships/webSettings" Target="webSettings.xml"/><Relationship Id="rId51" Type="http://schemas.openxmlformats.org/officeDocument/2006/relationships/image" Target="media/image13.jpeg"/><Relationship Id="rId72" Type="http://schemas.openxmlformats.org/officeDocument/2006/relationships/image" Target="media/image34.png"/><Relationship Id="rId80" Type="http://schemas.openxmlformats.org/officeDocument/2006/relationships/image" Target="media/image42.png"/><Relationship Id="rId85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file:///C:\Users\pedro\Desktop\Projeto%20de%20Sistemas%20de%20Informa&#231;&#227;o\IPL-TeSP-PSI-PSI-2324-Relat&#243;rioPSI.docx" TargetMode="External"/><Relationship Id="rId25" Type="http://schemas.openxmlformats.org/officeDocument/2006/relationships/hyperlink" Target="file:///C:\Users\pedro\Desktop\Projeto%20de%20Sistemas%20de%20Informa&#231;&#227;o\IPL-TeSP-PSI-PSI-2324-Relat&#243;rioPSI.docx" TargetMode="External"/><Relationship Id="rId33" Type="http://schemas.openxmlformats.org/officeDocument/2006/relationships/hyperlink" Target="file:///C:\Users\pedro\Desktop\Projeto%20de%20Sistemas%20de%20Informa&#231;&#227;o\IPL-TeSP-PSI-PSI-2324-Relat&#243;rioPSI.docx" TargetMode="External"/><Relationship Id="rId38" Type="http://schemas.openxmlformats.org/officeDocument/2006/relationships/hyperlink" Target="https://www.afarmaciaonline.pt/" TargetMode="External"/><Relationship Id="rId46" Type="http://schemas.openxmlformats.org/officeDocument/2006/relationships/image" Target="media/image10.png"/><Relationship Id="rId59" Type="http://schemas.openxmlformats.org/officeDocument/2006/relationships/image" Target="media/image23.jpeg"/><Relationship Id="rId67" Type="http://schemas.openxmlformats.org/officeDocument/2006/relationships/image" Target="media/image29.jpeg"/><Relationship Id="rId20" Type="http://schemas.openxmlformats.org/officeDocument/2006/relationships/hyperlink" Target="file:///C:\Users\pedro\Desktop\Projeto%20de%20Sistemas%20de%20Informa&#231;&#227;o\IPL-TeSP-PSI-PSI-2324-Relat&#243;rioPSI.docx" TargetMode="External"/><Relationship Id="rId41" Type="http://schemas.openxmlformats.org/officeDocument/2006/relationships/image" Target="media/image6.png"/><Relationship Id="rId54" Type="http://schemas.openxmlformats.org/officeDocument/2006/relationships/image" Target="media/image14.jpeg"/><Relationship Id="rId62" Type="http://schemas.openxmlformats.org/officeDocument/2006/relationships/image" Target="media/image24.jpe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file:///C:\Users\pedro\Desktop\Projeto%20de%20Sistemas%20de%20Informa&#231;&#227;o\IPL-TeSP-PSI-PSI-2324-Relat&#243;rioPSI.docx" TargetMode="External"/><Relationship Id="rId23" Type="http://schemas.openxmlformats.org/officeDocument/2006/relationships/hyperlink" Target="file:///C:\Users\pedro\Desktop\Projeto%20de%20Sistemas%20de%20Informa&#231;&#227;o\IPL-TeSP-PSI-PSI-2324-Relat&#243;rioPSI.docx" TargetMode="External"/><Relationship Id="rId28" Type="http://schemas.openxmlformats.org/officeDocument/2006/relationships/hyperlink" Target="file:///C:\Users\pedro\Desktop\Projeto%20de%20Sistemas%20de%20Informa&#231;&#227;o\IPL-TeSP-PSI-PSI-2324-Relat&#243;rioPSI.docx" TargetMode="External"/><Relationship Id="rId36" Type="http://schemas.openxmlformats.org/officeDocument/2006/relationships/hyperlink" Target="https://www.farmaciasportuguesas.pt/" TargetMode="External"/><Relationship Id="rId49" Type="http://schemas.openxmlformats.org/officeDocument/2006/relationships/image" Target="media/image11.jpeg"/><Relationship Id="rId57" Type="http://schemas.openxmlformats.org/officeDocument/2006/relationships/image" Target="media/image19.jpeg"/><Relationship Id="rId10" Type="http://schemas.openxmlformats.org/officeDocument/2006/relationships/endnotes" Target="endnotes.xml"/><Relationship Id="rId31" Type="http://schemas.openxmlformats.org/officeDocument/2006/relationships/hyperlink" Target="file:///C:\Users\pedro\Desktop\Projeto%20de%20Sistemas%20de%20Informa&#231;&#227;o\IPL-TeSP-PSI-PSI-2324-Relat&#243;rioPSI.docx" TargetMode="External"/><Relationship Id="rId44" Type="http://schemas.openxmlformats.org/officeDocument/2006/relationships/image" Target="media/image8.png"/><Relationship Id="rId52" Type="http://schemas.openxmlformats.org/officeDocument/2006/relationships/image" Target="media/image16.jpeg"/><Relationship Id="rId60" Type="http://schemas.openxmlformats.org/officeDocument/2006/relationships/image" Target="media/image21.jpeg"/><Relationship Id="rId65" Type="http://schemas.openxmlformats.org/officeDocument/2006/relationships/image" Target="media/image27.jpe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hyperlink" Target="mailto:pedrofrancisco@gmail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hyperlink" Target="file:///C:\Users\pedro\Desktop\Projeto%20de%20Sistemas%20de%20Informa&#231;&#227;o\IPL-TeSP-PSI-PSI-2324-Relat&#243;rioPSI.docx" TargetMode="External"/><Relationship Id="rId39" Type="http://schemas.openxmlformats.org/officeDocument/2006/relationships/image" Target="media/image5.png"/><Relationship Id="rId34" Type="http://schemas.openxmlformats.org/officeDocument/2006/relationships/hyperlink" Target="file:///C:\Users\pedro\Desktop\Projeto%20de%20Sistemas%20de%20Informa&#231;&#227;o\IPL-TeSP-PSI-PSI-2324-Relat&#243;rioPSI.docx" TargetMode="External"/><Relationship Id="rId50" Type="http://schemas.openxmlformats.org/officeDocument/2006/relationships/image" Target="media/image12.jpeg"/><Relationship Id="rId55" Type="http://schemas.openxmlformats.org/officeDocument/2006/relationships/image" Target="media/image15.jpeg"/><Relationship Id="rId76" Type="http://schemas.openxmlformats.org/officeDocument/2006/relationships/image" Target="media/image38.png"/><Relationship Id="rId7" Type="http://schemas.openxmlformats.org/officeDocument/2006/relationships/settings" Target="settings.xml"/><Relationship Id="rId71" Type="http://schemas.openxmlformats.org/officeDocument/2006/relationships/image" Target="media/image33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pedro\Desktop\Projeto%20de%20Sistemas%20de%20Informa&#231;&#227;o\IPL-TeSP-PSI-PSI-2324-Relat&#243;rioPSI.docx" TargetMode="External"/><Relationship Id="rId24" Type="http://schemas.openxmlformats.org/officeDocument/2006/relationships/hyperlink" Target="file:///C:\Users\pedro\Desktop\Projeto%20de%20Sistemas%20de%20Informa&#231;&#227;o\IPL-TeSP-PSI-PSI-2324-Relat&#243;rioPSI.docx" TargetMode="External"/><Relationship Id="rId40" Type="http://schemas.openxmlformats.org/officeDocument/2006/relationships/hyperlink" Target="https://www.lojadafarmacia.com/pt" TargetMode="External"/><Relationship Id="rId45" Type="http://schemas.openxmlformats.org/officeDocument/2006/relationships/image" Target="media/image9.png"/><Relationship Id="rId66" Type="http://schemas.openxmlformats.org/officeDocument/2006/relationships/image" Target="media/image28.jpeg"/><Relationship Id="rId87" Type="http://schemas.openxmlformats.org/officeDocument/2006/relationships/hyperlink" Target="mailto:pedrofrancisco@gmail.com" TargetMode="External"/><Relationship Id="rId61" Type="http://schemas.openxmlformats.org/officeDocument/2006/relationships/image" Target="media/image22.jpeg"/><Relationship Id="rId82" Type="http://schemas.openxmlformats.org/officeDocument/2006/relationships/image" Target="media/image44.png"/><Relationship Id="rId19" Type="http://schemas.openxmlformats.org/officeDocument/2006/relationships/hyperlink" Target="file:///C:\Users\pedro\Desktop\Projeto%20de%20Sistemas%20de%20Informa&#231;&#227;o\IPL-TeSP-PSI-PSI-2324-Relat&#243;rioPSI.doc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ada7fd1-0456-4a0f-b5f6-2e95e998ff4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9DAD1FC3266B4B8C3FCC93C66E3119" ma:contentTypeVersion="11" ma:contentTypeDescription="Create a new document." ma:contentTypeScope="" ma:versionID="a6ea6a75ceb18401a51bf0d5f5f15499">
  <xsd:schema xmlns:xsd="http://www.w3.org/2001/XMLSchema" xmlns:xs="http://www.w3.org/2001/XMLSchema" xmlns:p="http://schemas.microsoft.com/office/2006/metadata/properties" xmlns:ns3="dada7fd1-0456-4a0f-b5f6-2e95e998ff4d" xmlns:ns4="698b9576-1dbe-49f9-a0ed-ca185cd748a9" targetNamespace="http://schemas.microsoft.com/office/2006/metadata/properties" ma:root="true" ma:fieldsID="9f5d31cbf406ca89d1e9efaa0a268a18" ns3:_="" ns4:_="">
    <xsd:import namespace="dada7fd1-0456-4a0f-b5f6-2e95e998ff4d"/>
    <xsd:import namespace="698b9576-1dbe-49f9-a0ed-ca185cd748a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da7fd1-0456-4a0f-b5f6-2e95e998ff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8b9576-1dbe-49f9-a0ed-ca185cd748a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3C8881B-5B1C-4E17-846C-2E7D4BD0D13F}">
  <ds:schemaRefs>
    <ds:schemaRef ds:uri="http://schemas.microsoft.com/office/2006/metadata/properties"/>
    <ds:schemaRef ds:uri="http://schemas.microsoft.com/office/infopath/2007/PartnerControls"/>
    <ds:schemaRef ds:uri="dada7fd1-0456-4a0f-b5f6-2e95e998ff4d"/>
  </ds:schemaRefs>
</ds:datastoreItem>
</file>

<file path=customXml/itemProps3.xml><?xml version="1.0" encoding="utf-8"?>
<ds:datastoreItem xmlns:ds="http://schemas.openxmlformats.org/officeDocument/2006/customXml" ds:itemID="{5839A24E-7532-422A-AD57-3B00E228E1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da7fd1-0456-4a0f-b5f6-2e95e998ff4d"/>
    <ds:schemaRef ds:uri="698b9576-1dbe-49f9-a0ed-ca185cd748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7A92DE0-2259-4F3E-96DB-B516C30FD33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55</Pages>
  <Words>6151</Words>
  <Characters>35065</Characters>
  <Application>Microsoft Office Word</Application>
  <DocSecurity>0</DocSecurity>
  <Lines>292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41134</CharactersWithSpaces>
  <SharedDoc>false</SharedDoc>
  <HLinks>
    <vt:vector size="408" baseType="variant">
      <vt:variant>
        <vt:i4>7602204</vt:i4>
      </vt:variant>
      <vt:variant>
        <vt:i4>416</vt:i4>
      </vt:variant>
      <vt:variant>
        <vt:i4>0</vt:i4>
      </vt:variant>
      <vt:variant>
        <vt:i4>5</vt:i4>
      </vt:variant>
      <vt:variant>
        <vt:lpwstr>https://play.google.com/store/apps/details?id=com.lluraferi.farmaciasdirect&amp;hl=pt_PT&amp;gl=US&amp;pli=1</vt:lpwstr>
      </vt:variant>
      <vt:variant>
        <vt:lpwstr/>
      </vt:variant>
      <vt:variant>
        <vt:i4>5701712</vt:i4>
      </vt:variant>
      <vt:variant>
        <vt:i4>410</vt:i4>
      </vt:variant>
      <vt:variant>
        <vt:i4>0</vt:i4>
      </vt:variant>
      <vt:variant>
        <vt:i4>5</vt:i4>
      </vt:variant>
      <vt:variant>
        <vt:lpwstr>https://www.lojadafarmacia.com/pt</vt:lpwstr>
      </vt:variant>
      <vt:variant>
        <vt:lpwstr/>
      </vt:variant>
      <vt:variant>
        <vt:i4>6488125</vt:i4>
      </vt:variant>
      <vt:variant>
        <vt:i4>404</vt:i4>
      </vt:variant>
      <vt:variant>
        <vt:i4>0</vt:i4>
      </vt:variant>
      <vt:variant>
        <vt:i4>5</vt:i4>
      </vt:variant>
      <vt:variant>
        <vt:lpwstr>https://www.afarmaciaonline.pt/</vt:lpwstr>
      </vt:variant>
      <vt:variant>
        <vt:lpwstr/>
      </vt:variant>
      <vt:variant>
        <vt:i4>1769485</vt:i4>
      </vt:variant>
      <vt:variant>
        <vt:i4>398</vt:i4>
      </vt:variant>
      <vt:variant>
        <vt:i4>0</vt:i4>
      </vt:variant>
      <vt:variant>
        <vt:i4>5</vt:i4>
      </vt:variant>
      <vt:variant>
        <vt:lpwstr>https://www.farmaciasportuguesas.pt/</vt:lpwstr>
      </vt:variant>
      <vt:variant>
        <vt:lpwstr/>
      </vt:variant>
      <vt:variant>
        <vt:i4>1507376</vt:i4>
      </vt:variant>
      <vt:variant>
        <vt:i4>388</vt:i4>
      </vt:variant>
      <vt:variant>
        <vt:i4>0</vt:i4>
      </vt:variant>
      <vt:variant>
        <vt:i4>5</vt:i4>
      </vt:variant>
      <vt:variant>
        <vt:lpwstr/>
      </vt:variant>
      <vt:variant>
        <vt:lpwstr>_Toc150370663</vt:lpwstr>
      </vt:variant>
      <vt:variant>
        <vt:i4>1507376</vt:i4>
      </vt:variant>
      <vt:variant>
        <vt:i4>382</vt:i4>
      </vt:variant>
      <vt:variant>
        <vt:i4>0</vt:i4>
      </vt:variant>
      <vt:variant>
        <vt:i4>5</vt:i4>
      </vt:variant>
      <vt:variant>
        <vt:lpwstr/>
      </vt:variant>
      <vt:variant>
        <vt:lpwstr>_Toc150370662</vt:lpwstr>
      </vt:variant>
      <vt:variant>
        <vt:i4>1507376</vt:i4>
      </vt:variant>
      <vt:variant>
        <vt:i4>376</vt:i4>
      </vt:variant>
      <vt:variant>
        <vt:i4>0</vt:i4>
      </vt:variant>
      <vt:variant>
        <vt:i4>5</vt:i4>
      </vt:variant>
      <vt:variant>
        <vt:lpwstr/>
      </vt:variant>
      <vt:variant>
        <vt:lpwstr>_Toc150370661</vt:lpwstr>
      </vt:variant>
      <vt:variant>
        <vt:i4>1507376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_Toc150370660</vt:lpwstr>
      </vt:variant>
      <vt:variant>
        <vt:i4>1310768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_Toc150370659</vt:lpwstr>
      </vt:variant>
      <vt:variant>
        <vt:i4>1310768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_Toc150370658</vt:lpwstr>
      </vt:variant>
      <vt:variant>
        <vt:i4>1310768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_Toc150370657</vt:lpwstr>
      </vt:variant>
      <vt:variant>
        <vt:i4>1310768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_Toc150370656</vt:lpwstr>
      </vt:variant>
      <vt:variant>
        <vt:i4>1310768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_Toc150370655</vt:lpwstr>
      </vt:variant>
      <vt:variant>
        <vt:i4>1310768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_Toc150370654</vt:lpwstr>
      </vt:variant>
      <vt:variant>
        <vt:i4>1310768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_Toc150370653</vt:lpwstr>
      </vt:variant>
      <vt:variant>
        <vt:i4>3276820</vt:i4>
      </vt:variant>
      <vt:variant>
        <vt:i4>319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_Toc150370652</vt:lpwstr>
      </vt:variant>
      <vt:variant>
        <vt:i4>3276820</vt:i4>
      </vt:variant>
      <vt:variant>
        <vt:i4>313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_Toc150370651</vt:lpwstr>
      </vt:variant>
      <vt:variant>
        <vt:i4>3276820</vt:i4>
      </vt:variant>
      <vt:variant>
        <vt:i4>307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_Toc150370650</vt:lpwstr>
      </vt:variant>
      <vt:variant>
        <vt:i4>3342356</vt:i4>
      </vt:variant>
      <vt:variant>
        <vt:i4>301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_Toc150370649</vt:lpwstr>
      </vt:variant>
      <vt:variant>
        <vt:i4>3342356</vt:i4>
      </vt:variant>
      <vt:variant>
        <vt:i4>295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_Toc150370648</vt:lpwstr>
      </vt:variant>
      <vt:variant>
        <vt:i4>3342356</vt:i4>
      </vt:variant>
      <vt:variant>
        <vt:i4>289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_Toc150370647</vt:lpwstr>
      </vt:variant>
      <vt:variant>
        <vt:i4>3342356</vt:i4>
      </vt:variant>
      <vt:variant>
        <vt:i4>283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_Toc150370646</vt:lpwstr>
      </vt:variant>
      <vt:variant>
        <vt:i4>3342356</vt:i4>
      </vt:variant>
      <vt:variant>
        <vt:i4>277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_Toc150370645</vt:lpwstr>
      </vt:variant>
      <vt:variant>
        <vt:i4>3342356</vt:i4>
      </vt:variant>
      <vt:variant>
        <vt:i4>271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_Toc150370644</vt:lpwstr>
      </vt:variant>
      <vt:variant>
        <vt:i4>3342356</vt:i4>
      </vt:variant>
      <vt:variant>
        <vt:i4>265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_Toc150370643</vt:lpwstr>
      </vt:variant>
      <vt:variant>
        <vt:i4>3342356</vt:i4>
      </vt:variant>
      <vt:variant>
        <vt:i4>259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_Toc150370642</vt:lpwstr>
      </vt:variant>
      <vt:variant>
        <vt:i4>3342356</vt:i4>
      </vt:variant>
      <vt:variant>
        <vt:i4>253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_Toc150370641</vt:lpwstr>
      </vt:variant>
      <vt:variant>
        <vt:i4>3342356</vt:i4>
      </vt:variant>
      <vt:variant>
        <vt:i4>247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_Toc150370640</vt:lpwstr>
      </vt:variant>
      <vt:variant>
        <vt:i4>3407892</vt:i4>
      </vt:variant>
      <vt:variant>
        <vt:i4>241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_Toc150370639</vt:lpwstr>
      </vt:variant>
      <vt:variant>
        <vt:i4>3407892</vt:i4>
      </vt:variant>
      <vt:variant>
        <vt:i4>235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_Toc150370638</vt:lpwstr>
      </vt:variant>
      <vt:variant>
        <vt:i4>1179696</vt:i4>
      </vt:variant>
      <vt:variant>
        <vt:i4>229</vt:i4>
      </vt:variant>
      <vt:variant>
        <vt:i4>0</vt:i4>
      </vt:variant>
      <vt:variant>
        <vt:i4>5</vt:i4>
      </vt:variant>
      <vt:variant>
        <vt:lpwstr/>
      </vt:variant>
      <vt:variant>
        <vt:lpwstr>_Toc150370637</vt:lpwstr>
      </vt:variant>
      <vt:variant>
        <vt:i4>1179696</vt:i4>
      </vt:variant>
      <vt:variant>
        <vt:i4>223</vt:i4>
      </vt:variant>
      <vt:variant>
        <vt:i4>0</vt:i4>
      </vt:variant>
      <vt:variant>
        <vt:i4>5</vt:i4>
      </vt:variant>
      <vt:variant>
        <vt:lpwstr/>
      </vt:variant>
      <vt:variant>
        <vt:lpwstr>_Toc150370636</vt:lpwstr>
      </vt:variant>
      <vt:variant>
        <vt:i4>1179696</vt:i4>
      </vt:variant>
      <vt:variant>
        <vt:i4>217</vt:i4>
      </vt:variant>
      <vt:variant>
        <vt:i4>0</vt:i4>
      </vt:variant>
      <vt:variant>
        <vt:i4>5</vt:i4>
      </vt:variant>
      <vt:variant>
        <vt:lpwstr/>
      </vt:variant>
      <vt:variant>
        <vt:lpwstr>_Toc150370635</vt:lpwstr>
      </vt:variant>
      <vt:variant>
        <vt:i4>1179696</vt:i4>
      </vt:variant>
      <vt:variant>
        <vt:i4>211</vt:i4>
      </vt:variant>
      <vt:variant>
        <vt:i4>0</vt:i4>
      </vt:variant>
      <vt:variant>
        <vt:i4>5</vt:i4>
      </vt:variant>
      <vt:variant>
        <vt:lpwstr/>
      </vt:variant>
      <vt:variant>
        <vt:lpwstr>_Toc150370634</vt:lpwstr>
      </vt:variant>
      <vt:variant>
        <vt:i4>3407892</vt:i4>
      </vt:variant>
      <vt:variant>
        <vt:i4>205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_Toc150370633</vt:lpwstr>
      </vt:variant>
      <vt:variant>
        <vt:i4>1179696</vt:i4>
      </vt:variant>
      <vt:variant>
        <vt:i4>199</vt:i4>
      </vt:variant>
      <vt:variant>
        <vt:i4>0</vt:i4>
      </vt:variant>
      <vt:variant>
        <vt:i4>5</vt:i4>
      </vt:variant>
      <vt:variant>
        <vt:lpwstr/>
      </vt:variant>
      <vt:variant>
        <vt:lpwstr>_Toc150370632</vt:lpwstr>
      </vt:variant>
      <vt:variant>
        <vt:i4>1179696</vt:i4>
      </vt:variant>
      <vt:variant>
        <vt:i4>193</vt:i4>
      </vt:variant>
      <vt:variant>
        <vt:i4>0</vt:i4>
      </vt:variant>
      <vt:variant>
        <vt:i4>5</vt:i4>
      </vt:variant>
      <vt:variant>
        <vt:lpwstr/>
      </vt:variant>
      <vt:variant>
        <vt:lpwstr>_Toc150370631</vt:lpwstr>
      </vt:variant>
      <vt:variant>
        <vt:i4>1179696</vt:i4>
      </vt:variant>
      <vt:variant>
        <vt:i4>187</vt:i4>
      </vt:variant>
      <vt:variant>
        <vt:i4>0</vt:i4>
      </vt:variant>
      <vt:variant>
        <vt:i4>5</vt:i4>
      </vt:variant>
      <vt:variant>
        <vt:lpwstr/>
      </vt:variant>
      <vt:variant>
        <vt:lpwstr>_Toc150370630</vt:lpwstr>
      </vt:variant>
      <vt:variant>
        <vt:i4>3473428</vt:i4>
      </vt:variant>
      <vt:variant>
        <vt:i4>181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_Toc150370629</vt:lpwstr>
      </vt:variant>
      <vt:variant>
        <vt:i4>1245232</vt:i4>
      </vt:variant>
      <vt:variant>
        <vt:i4>175</vt:i4>
      </vt:variant>
      <vt:variant>
        <vt:i4>0</vt:i4>
      </vt:variant>
      <vt:variant>
        <vt:i4>5</vt:i4>
      </vt:variant>
      <vt:variant>
        <vt:lpwstr/>
      </vt:variant>
      <vt:variant>
        <vt:lpwstr>_Toc150370628</vt:lpwstr>
      </vt:variant>
      <vt:variant>
        <vt:i4>3473428</vt:i4>
      </vt:variant>
      <vt:variant>
        <vt:i4>169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_Toc150370627</vt:lpwstr>
      </vt:variant>
      <vt:variant>
        <vt:i4>1245232</vt:i4>
      </vt:variant>
      <vt:variant>
        <vt:i4>163</vt:i4>
      </vt:variant>
      <vt:variant>
        <vt:i4>0</vt:i4>
      </vt:variant>
      <vt:variant>
        <vt:i4>5</vt:i4>
      </vt:variant>
      <vt:variant>
        <vt:lpwstr/>
      </vt:variant>
      <vt:variant>
        <vt:lpwstr>_Toc150370626</vt:lpwstr>
      </vt:variant>
      <vt:variant>
        <vt:i4>3473428</vt:i4>
      </vt:variant>
      <vt:variant>
        <vt:i4>157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_Toc150370625</vt:lpwstr>
      </vt:variant>
      <vt:variant>
        <vt:i4>1245232</vt:i4>
      </vt:variant>
      <vt:variant>
        <vt:i4>151</vt:i4>
      </vt:variant>
      <vt:variant>
        <vt:i4>0</vt:i4>
      </vt:variant>
      <vt:variant>
        <vt:i4>5</vt:i4>
      </vt:variant>
      <vt:variant>
        <vt:lpwstr/>
      </vt:variant>
      <vt:variant>
        <vt:lpwstr>_Toc150370624</vt:lpwstr>
      </vt:variant>
      <vt:variant>
        <vt:i4>3473428</vt:i4>
      </vt:variant>
      <vt:variant>
        <vt:i4>145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_Toc150370623</vt:lpwstr>
      </vt:variant>
      <vt:variant>
        <vt:i4>1245232</vt:i4>
      </vt:variant>
      <vt:variant>
        <vt:i4>139</vt:i4>
      </vt:variant>
      <vt:variant>
        <vt:i4>0</vt:i4>
      </vt:variant>
      <vt:variant>
        <vt:i4>5</vt:i4>
      </vt:variant>
      <vt:variant>
        <vt:lpwstr/>
      </vt:variant>
      <vt:variant>
        <vt:lpwstr>_Toc150370622</vt:lpwstr>
      </vt:variant>
      <vt:variant>
        <vt:i4>1245232</vt:i4>
      </vt:variant>
      <vt:variant>
        <vt:i4>133</vt:i4>
      </vt:variant>
      <vt:variant>
        <vt:i4>0</vt:i4>
      </vt:variant>
      <vt:variant>
        <vt:i4>5</vt:i4>
      </vt:variant>
      <vt:variant>
        <vt:lpwstr/>
      </vt:variant>
      <vt:variant>
        <vt:lpwstr>_Toc150370621</vt:lpwstr>
      </vt:variant>
      <vt:variant>
        <vt:i4>3473428</vt:i4>
      </vt:variant>
      <vt:variant>
        <vt:i4>127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_Toc150370620</vt:lpwstr>
      </vt:variant>
      <vt:variant>
        <vt:i4>1048624</vt:i4>
      </vt:variant>
      <vt:variant>
        <vt:i4>121</vt:i4>
      </vt:variant>
      <vt:variant>
        <vt:i4>0</vt:i4>
      </vt:variant>
      <vt:variant>
        <vt:i4>5</vt:i4>
      </vt:variant>
      <vt:variant>
        <vt:lpwstr/>
      </vt:variant>
      <vt:variant>
        <vt:lpwstr>_Toc150370619</vt:lpwstr>
      </vt:variant>
      <vt:variant>
        <vt:i4>1048624</vt:i4>
      </vt:variant>
      <vt:variant>
        <vt:i4>115</vt:i4>
      </vt:variant>
      <vt:variant>
        <vt:i4>0</vt:i4>
      </vt:variant>
      <vt:variant>
        <vt:i4>5</vt:i4>
      </vt:variant>
      <vt:variant>
        <vt:lpwstr/>
      </vt:variant>
      <vt:variant>
        <vt:lpwstr>_Toc150370618</vt:lpwstr>
      </vt:variant>
      <vt:variant>
        <vt:i4>1638451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_Toc150370582</vt:lpwstr>
      </vt:variant>
      <vt:variant>
        <vt:i4>1638451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_Toc150370581</vt:lpwstr>
      </vt:variant>
      <vt:variant>
        <vt:i4>1638451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_Toc150370580</vt:lpwstr>
      </vt:variant>
      <vt:variant>
        <vt:i4>1441843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_Toc150370579</vt:lpwstr>
      </vt:variant>
      <vt:variant>
        <vt:i4>1441843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_Toc150370578</vt:lpwstr>
      </vt:variant>
      <vt:variant>
        <vt:i4>1441843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_Toc150370577</vt:lpwstr>
      </vt:variant>
      <vt:variant>
        <vt:i4>1441843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_Toc150370576</vt:lpwstr>
      </vt:variant>
      <vt:variant>
        <vt:i4>1441843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_Toc150370575</vt:lpwstr>
      </vt:variant>
      <vt:variant>
        <vt:i4>1441843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_Toc150370574</vt:lpwstr>
      </vt:variant>
      <vt:variant>
        <vt:i4>1441843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_Toc150370573</vt:lpwstr>
      </vt:variant>
      <vt:variant>
        <vt:i4>1441843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_Toc150370572</vt:lpwstr>
      </vt:variant>
      <vt:variant>
        <vt:i4>1441843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_Toc150370571</vt:lpwstr>
      </vt:variant>
      <vt:variant>
        <vt:i4>1441843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_Toc150370570</vt:lpwstr>
      </vt:variant>
      <vt:variant>
        <vt:i4>1507379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_Toc150370569</vt:lpwstr>
      </vt:variant>
      <vt:variant>
        <vt:i4>1507379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_Toc150370568</vt:lpwstr>
      </vt:variant>
      <vt:variant>
        <vt:i4>1507379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_Toc150370567</vt:lpwstr>
      </vt:variant>
      <vt:variant>
        <vt:i4>1507379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_Toc150370566</vt:lpwstr>
      </vt:variant>
      <vt:variant>
        <vt:i4>1507379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_Toc150370565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Hugo Emanuel Da Luz Moreira Dias</cp:lastModifiedBy>
  <cp:revision>448</cp:revision>
  <cp:lastPrinted>2023-10-18T08:37:00Z</cp:lastPrinted>
  <dcterms:created xsi:type="dcterms:W3CDTF">2023-11-08T21:32:00Z</dcterms:created>
  <dcterms:modified xsi:type="dcterms:W3CDTF">2023-12-13T16:42:00Z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0x010100CD9DAD1FC3266B4B8C3FCC93C66E3119</vt:lpwstr>
  </property>
</Properties>
</file>