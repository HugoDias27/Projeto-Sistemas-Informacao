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bookmarkStart w:id="0" w:name="_Hlk150369993"/>
            <w:bookmarkEnd w:id="0"/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</w:t>
            </w:r>
            <w:proofErr w:type="spellStart"/>
            <w:r>
              <w:t>TeSP</w:t>
            </w:r>
            <w:proofErr w:type="spellEnd"/>
            <w:r>
              <w:t xml:space="preserve"> em </w:t>
            </w:r>
            <w:r>
              <w:br/>
              <w:t>Programação de Sistemas de Informação</w:t>
            </w:r>
          </w:p>
          <w:p w14:paraId="7AD382A2" w14:textId="1DFD6217" w:rsidR="0082536D" w:rsidRDefault="007D4BC1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Projeto em</w:t>
            </w:r>
            <w:r w:rsidR="0082536D">
              <w:rPr>
                <w:sz w:val="32"/>
              </w:rPr>
              <w:t xml:space="preserve"> </w:t>
            </w:r>
          </w:p>
          <w:p w14:paraId="5D3796EA" w14:textId="5BA6D1DF" w:rsidR="0009196D" w:rsidRPr="0082536D" w:rsidRDefault="007D4BC1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Sistemas de Informação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PSI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1B9A7817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552304">
              <w:rPr>
                <w:b/>
                <w:bCs/>
              </w:rPr>
              <w:t>3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59453F">
              <w:rPr>
                <w:b/>
                <w:bCs/>
              </w:rPr>
              <w:t>4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0C2ED2AA" w:rsidR="00C8730B" w:rsidRPr="002F3268" w:rsidRDefault="007D4BC1" w:rsidP="00521789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 xml:space="preserve">º Ano, </w:t>
            </w:r>
            <w:r>
              <w:rPr>
                <w:b/>
                <w:bCs/>
              </w:rPr>
              <w:t>1</w:t>
            </w:r>
            <w:r w:rsidR="0009196D"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2AD87A2E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 xml:space="preserve">Projeto </w:t>
            </w:r>
            <w:r w:rsidR="002548FF">
              <w:rPr>
                <w:b/>
                <w:bCs/>
                <w:color w:val="FFFFFF" w:themeColor="background1"/>
                <w:sz w:val="36"/>
                <w:szCs w:val="36"/>
              </w:rPr>
              <w:t>em Sistema de Informação</w:t>
            </w:r>
          </w:p>
        </w:tc>
      </w:tr>
    </w:tbl>
    <w:p w14:paraId="5C9246E2" w14:textId="53905474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CF0780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"C:\\var\\folders\\p5\\16ycn1kn68zffy2hpwfxsrpr0000gn\\T\\com.microsoft.Word\\WebArchiveCopyPasteTempFiles\\microsoft-project-e-gerenciamento-de-portfolio.master.png" \* MERGEFORMAT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25C30B09" w:rsidR="005E16DE" w:rsidRDefault="00CE3758" w:rsidP="007D4BC1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469824" behindDoc="0" locked="0" layoutInCell="1" allowOverlap="1" wp14:anchorId="4FD614C0" wp14:editId="7E7D0516">
            <wp:simplePos x="0" y="0"/>
            <wp:positionH relativeFrom="margin">
              <wp:align>center</wp:align>
            </wp:positionH>
            <wp:positionV relativeFrom="paragraph">
              <wp:posOffset>165735</wp:posOffset>
            </wp:positionV>
            <wp:extent cx="4572000" cy="2857500"/>
            <wp:effectExtent l="0" t="0" r="0" b="0"/>
            <wp:wrapSquare wrapText="bothSides"/>
            <wp:docPr id="1471347848" name="Imagem 1471347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42F7D5" w14:textId="4EC2E474" w:rsidR="005E16DE" w:rsidRDefault="005E16DE" w:rsidP="00CB7A93">
      <w:pPr>
        <w:rPr>
          <w:noProof/>
        </w:rPr>
      </w:pPr>
    </w:p>
    <w:p w14:paraId="31DC46FF" w14:textId="57B1CF41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</w:t>
      </w:r>
      <w:r w:rsidR="002548FF">
        <w:rPr>
          <w:b/>
          <w:bCs/>
          <w:noProof/>
          <w:sz w:val="36"/>
          <w:szCs w:val="36"/>
        </w:rPr>
        <w:t>E</w:t>
      </w:r>
      <w:r w:rsidR="007D4BC1">
        <w:rPr>
          <w:b/>
          <w:bCs/>
          <w:noProof/>
          <w:sz w:val="36"/>
          <w:szCs w:val="36"/>
        </w:rPr>
        <w:t>specificação do SI</w:t>
      </w:r>
    </w:p>
    <w:p w14:paraId="678EA155" w14:textId="5E6D0F9E" w:rsidR="005E16DE" w:rsidRPr="007D4BC1" w:rsidRDefault="0012327F" w:rsidP="005E16DE">
      <w:pPr>
        <w:jc w:val="center"/>
        <w:rPr>
          <w:b/>
          <w:bCs/>
          <w:i/>
          <w:iCs/>
          <w:noProof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t>Carolo Farmacêutica</w:t>
      </w: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C300C7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>
            <w:pPr>
              <w:rPr>
                <w:sz w:val="13"/>
                <w:szCs w:val="13"/>
              </w:rPr>
            </w:pPr>
          </w:p>
        </w:tc>
      </w:tr>
      <w:tr w:rsidR="00C300C7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2B6DE38C" w:rsidR="008D22F0" w:rsidRPr="002F3268" w:rsidRDefault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 w:rsidR="00AE6678">
              <w:t>1</w:t>
            </w:r>
            <w:r>
              <w:t>-</w:t>
            </w:r>
            <w:r w:rsidR="00AE6678">
              <w:t>G16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44CFC125" w:rsidR="008D22F0" w:rsidRPr="008D22F0" w:rsidRDefault="007D4BC1" w:rsidP="008D22F0">
            <w:pPr>
              <w:jc w:val="left"/>
            </w:pPr>
            <w:r>
              <w:rPr>
                <w:b/>
                <w:bCs/>
              </w:rPr>
              <w:t>Data de entrega</w:t>
            </w:r>
            <w:r w:rsidR="008D22F0">
              <w:rPr>
                <w:b/>
                <w:bCs/>
              </w:rPr>
              <w:t xml:space="preserve">: </w:t>
            </w:r>
            <w:r w:rsidRPr="007D4BC1">
              <w:rPr>
                <w:highlight w:val="yellow"/>
              </w:rPr>
              <w:t>202</w:t>
            </w:r>
            <w:r w:rsidR="00F11FBC">
              <w:rPr>
                <w:highlight w:val="yellow"/>
              </w:rPr>
              <w:t>4</w:t>
            </w:r>
            <w:r w:rsidRPr="007D4BC1">
              <w:rPr>
                <w:highlight w:val="yellow"/>
              </w:rPr>
              <w:t>-</w:t>
            </w:r>
            <w:r w:rsidR="006012EC">
              <w:rPr>
                <w:highlight w:val="yellow"/>
              </w:rPr>
              <w:t>02</w:t>
            </w:r>
            <w:r w:rsidRPr="007D4BC1">
              <w:rPr>
                <w:highlight w:val="yellow"/>
              </w:rPr>
              <w:t>-??</w:t>
            </w:r>
          </w:p>
        </w:tc>
      </w:tr>
      <w:tr w:rsidR="00AD02AB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06236749" w:rsidR="008D22F0" w:rsidRPr="00AE6678" w:rsidRDefault="008D22F0">
            <w:r w:rsidRPr="00AE6678">
              <w:rPr>
                <w:b/>
                <w:bCs/>
              </w:rPr>
              <w:t xml:space="preserve">Nº </w:t>
            </w:r>
            <w:r w:rsidRPr="00AE6678">
              <w:t>222</w:t>
            </w:r>
            <w:r w:rsidR="00AE6678" w:rsidRPr="00AE6678">
              <w:t>0853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24803C15" w:rsidR="008D22F0" w:rsidRPr="00AE6678" w:rsidRDefault="00AE6678" w:rsidP="008D22F0">
            <w:pPr>
              <w:jc w:val="left"/>
            </w:pPr>
            <w:r w:rsidRPr="00AE6678">
              <w:t>Hugo Emanuel Da Luz Moreira Dias</w:t>
            </w:r>
          </w:p>
        </w:tc>
      </w:tr>
      <w:tr w:rsidR="00C300C7" w:rsidRPr="002F3268" w14:paraId="4E69AA8C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67763B2" w14:textId="7E5F77A1" w:rsidR="008D22F0" w:rsidRPr="00AE6678" w:rsidRDefault="008D22F0" w:rsidP="008D22F0">
            <w:pPr>
              <w:rPr>
                <w:b/>
                <w:bCs/>
              </w:rPr>
            </w:pPr>
            <w:r w:rsidRPr="00AE6678">
              <w:rPr>
                <w:b/>
                <w:bCs/>
              </w:rPr>
              <w:t xml:space="preserve">Nº </w:t>
            </w:r>
            <w:r w:rsidRPr="00AE6678">
              <w:t>222</w:t>
            </w:r>
            <w:r w:rsidR="00AE6678" w:rsidRPr="00AE6678">
              <w:t>0879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0D3892F0" w14:textId="145CF749" w:rsidR="008D22F0" w:rsidRPr="00AE6678" w:rsidRDefault="00AE6678" w:rsidP="008D22F0">
            <w:pPr>
              <w:jc w:val="left"/>
            </w:pPr>
            <w:r w:rsidRPr="00AE6678">
              <w:t>Tiago Santos Da Silva</w:t>
            </w:r>
          </w:p>
        </w:tc>
      </w:tr>
      <w:tr w:rsidR="00AD02AB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1B2CA9A8" w:rsidR="008D22F0" w:rsidRPr="00AE6678" w:rsidRDefault="008D22F0" w:rsidP="008D22F0">
            <w:pPr>
              <w:rPr>
                <w:b/>
                <w:bCs/>
              </w:rPr>
            </w:pPr>
            <w:r w:rsidRPr="00AE6678">
              <w:rPr>
                <w:b/>
                <w:bCs/>
              </w:rPr>
              <w:t xml:space="preserve">Nº </w:t>
            </w:r>
            <w:r w:rsidRPr="00AE6678">
              <w:t>222</w:t>
            </w:r>
            <w:r w:rsidR="00AE6678" w:rsidRPr="00AE6678">
              <w:t>0864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31417226" w:rsidR="008D22F0" w:rsidRPr="00AE6678" w:rsidRDefault="00AE6678" w:rsidP="008D22F0">
            <w:pPr>
              <w:jc w:val="left"/>
            </w:pPr>
            <w:r w:rsidRPr="00AE6678">
              <w:t>Pedro Miguel Ideias Francisco</w:t>
            </w: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18C09AE9" w14:textId="77777777" w:rsidR="00D834B2" w:rsidRDefault="00D834B2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3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6C633A45" w14:textId="338E0AC1" w:rsidR="00222CE7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2166117" w:history="1">
            <w:r w:rsidR="00222CE7" w:rsidRPr="00DB554B">
              <w:rPr>
                <w:rStyle w:val="Hiperligao"/>
                <w:noProof/>
              </w:rPr>
              <w:t>Índice de Figuras</w:t>
            </w:r>
            <w:r w:rsidR="00222CE7">
              <w:rPr>
                <w:noProof/>
                <w:webHidden/>
              </w:rPr>
              <w:tab/>
            </w:r>
            <w:r w:rsidR="00222CE7">
              <w:rPr>
                <w:noProof/>
                <w:webHidden/>
              </w:rPr>
              <w:fldChar w:fldCharType="begin"/>
            </w:r>
            <w:r w:rsidR="00222CE7">
              <w:rPr>
                <w:noProof/>
                <w:webHidden/>
              </w:rPr>
              <w:instrText xml:space="preserve"> PAGEREF _Toc152166117 \h </w:instrText>
            </w:r>
            <w:r w:rsidR="00222CE7">
              <w:rPr>
                <w:noProof/>
                <w:webHidden/>
              </w:rPr>
            </w:r>
            <w:r w:rsidR="00222CE7">
              <w:rPr>
                <w:noProof/>
                <w:webHidden/>
              </w:rPr>
              <w:fldChar w:fldCharType="separate"/>
            </w:r>
            <w:r w:rsidR="00222CE7">
              <w:rPr>
                <w:noProof/>
                <w:webHidden/>
              </w:rPr>
              <w:t>4</w:t>
            </w:r>
            <w:r w:rsidR="00222CE7">
              <w:rPr>
                <w:noProof/>
                <w:webHidden/>
              </w:rPr>
              <w:fldChar w:fldCharType="end"/>
            </w:r>
          </w:hyperlink>
        </w:p>
        <w:p w14:paraId="35BF63AE" w14:textId="6ED835E9" w:rsidR="00222CE7" w:rsidRDefault="00222CE7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18" w:history="1">
            <w:r w:rsidRPr="00DB554B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FD9DD" w14:textId="50DC6C5F" w:rsidR="00222CE7" w:rsidRDefault="00222CE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19" w:history="1">
            <w:r w:rsidRPr="00DB554B">
              <w:rPr>
                <w:rStyle w:val="Hiperligao"/>
                <w:noProof/>
              </w:rPr>
              <w:t>1</w:t>
            </w:r>
            <w:r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Pr="00DB554B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5A9FC" w14:textId="5AF73448" w:rsidR="00222CE7" w:rsidRDefault="00222CE7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52166120" w:history="1">
            <w:r w:rsidRPr="00DB554B">
              <w:rPr>
                <w:rStyle w:val="Hiperligao"/>
                <w:noProof/>
              </w:rPr>
              <w:t>1.1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Pr="00DB554B">
              <w:rPr>
                <w:rStyle w:val="Hiperligao"/>
                <w:noProof/>
              </w:rPr>
              <w:t>Sumário executivo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6F2F4" w14:textId="5292A9B6" w:rsidR="00222CE7" w:rsidRDefault="00222CE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21" w:history="1">
            <w:r w:rsidRPr="00DB554B">
              <w:rPr>
                <w:rStyle w:val="Hiperligao"/>
                <w:noProof/>
              </w:rPr>
              <w:t>2</w:t>
            </w:r>
            <w:r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Pr="00DB554B">
              <w:rPr>
                <w:rStyle w:val="Hiperligao"/>
                <w:noProof/>
              </w:rPr>
              <w:t>Definição da Lógica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33C47" w14:textId="7BCDDA52" w:rsidR="00222CE7" w:rsidRDefault="00222CE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22" w:history="1">
            <w:r w:rsidRPr="00DB554B">
              <w:rPr>
                <w:rStyle w:val="Hiperligao"/>
                <w:noProof/>
              </w:rPr>
              <w:t>3</w:t>
            </w:r>
            <w:r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Pr="00DB554B">
              <w:rPr>
                <w:rStyle w:val="Hiperligao"/>
                <w:noProof/>
              </w:rPr>
              <w:t>Análise de Impacto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C4E20" w14:textId="73D0C884" w:rsidR="00222CE7" w:rsidRDefault="00222CE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23" w:history="1">
            <w:r w:rsidRPr="00DB554B">
              <w:rPr>
                <w:rStyle w:val="Hiperligao"/>
                <w:noProof/>
              </w:rPr>
              <w:t>4</w:t>
            </w:r>
            <w:r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Pr="00DB554B">
              <w:rPr>
                <w:rStyle w:val="Hiperligao"/>
                <w:noProof/>
              </w:rPr>
              <w:t>Análise Concorrencial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E15C4" w14:textId="22038FD5" w:rsidR="00222CE7" w:rsidRDefault="00222CE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52166124" w:history="1">
            <w:r w:rsidRPr="00DB554B">
              <w:rPr>
                <w:rStyle w:val="Hiperligao"/>
                <w:noProof/>
              </w:rPr>
              <w:t>4.1.1</w:t>
            </w:r>
            <w:r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Pr="00DB554B">
              <w:rPr>
                <w:rStyle w:val="Hiperligao"/>
                <w:noProof/>
              </w:rPr>
              <w:t>Farmácias Portuguesas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5C883" w14:textId="397FF63F" w:rsidR="00222CE7" w:rsidRDefault="00222CE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52166125" w:history="1">
            <w:r w:rsidRPr="00DB554B">
              <w:rPr>
                <w:rStyle w:val="Hiperligao"/>
                <w:noProof/>
              </w:rPr>
              <w:t>4.1.2</w:t>
            </w:r>
            <w:r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Pr="00DB554B">
              <w:rPr>
                <w:rStyle w:val="Hiperligao"/>
                <w:noProof/>
              </w:rPr>
              <w:t>Farmácia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A07EF" w14:textId="59E226F8" w:rsidR="00222CE7" w:rsidRDefault="00222CE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52166126" w:history="1">
            <w:r w:rsidRPr="00DB554B">
              <w:rPr>
                <w:rStyle w:val="Hiperligao"/>
                <w:noProof/>
              </w:rPr>
              <w:t>4.1.3</w:t>
            </w:r>
            <w:r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Pr="00DB554B">
              <w:rPr>
                <w:rStyle w:val="Hiperligao"/>
                <w:noProof/>
              </w:rPr>
              <w:t>Loja da Farmácia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F1418" w14:textId="15CDFD3C" w:rsidR="00222CE7" w:rsidRDefault="00222CE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52166127" w:history="1">
            <w:r w:rsidRPr="00DB554B">
              <w:rPr>
                <w:rStyle w:val="Hiperligao"/>
                <w:noProof/>
              </w:rPr>
              <w:t>4.1.4</w:t>
            </w:r>
            <w:r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Pr="00DB554B">
              <w:rPr>
                <w:rStyle w:val="Hiperligao"/>
                <w:noProof/>
              </w:rPr>
              <w:t>Farmácias Direct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2C65E" w14:textId="6EE90A50" w:rsidR="00222CE7" w:rsidRDefault="00222CE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52166128" w:history="1">
            <w:r w:rsidRPr="00DB554B">
              <w:rPr>
                <w:rStyle w:val="Hiperligao"/>
                <w:noProof/>
              </w:rPr>
              <w:t>4.1.5</w:t>
            </w:r>
            <w:r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Pr="00DB554B">
              <w:rPr>
                <w:rStyle w:val="Hiperligao"/>
                <w:noProof/>
              </w:rPr>
              <w:t>Comparação dos Sistemas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0E256" w14:textId="6DC2805D" w:rsidR="00222CE7" w:rsidRDefault="00222CE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kern w:val="2"/>
              <w:lang w:eastAsia="pt-PT"/>
              <w14:ligatures w14:val="standardContextual"/>
            </w:rPr>
          </w:pPr>
          <w:hyperlink w:anchor="_Toc152166129" w:history="1">
            <w:r w:rsidRPr="00DB554B">
              <w:rPr>
                <w:rStyle w:val="Hiperligao"/>
                <w:noProof/>
              </w:rPr>
              <w:t>4.1.6</w:t>
            </w:r>
            <w:r>
              <w:rPr>
                <w:rFonts w:eastAsiaTheme="minorEastAsia"/>
                <w:smallCaps w:val="0"/>
                <w:noProof/>
                <w:kern w:val="2"/>
                <w:lang w:eastAsia="pt-PT"/>
                <w14:ligatures w14:val="standardContextual"/>
              </w:rPr>
              <w:tab/>
            </w:r>
            <w:r w:rsidRPr="00DB554B">
              <w:rPr>
                <w:rStyle w:val="Hiperligao"/>
                <w:noProof/>
              </w:rPr>
              <w:t>Enquadramento da análise concorrencial no 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7BD16" w14:textId="34F2F68B" w:rsidR="00222CE7" w:rsidRDefault="00222CE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30" w:history="1">
            <w:r w:rsidRPr="00DB554B">
              <w:rPr>
                <w:rStyle w:val="Hiperligao"/>
                <w:noProof/>
              </w:rPr>
              <w:t>5</w:t>
            </w:r>
            <w:r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Pr="00DB554B">
              <w:rPr>
                <w:rStyle w:val="Hiperligao"/>
                <w:i/>
                <w:iCs/>
                <w:noProof/>
              </w:rPr>
              <w:t>Roles</w:t>
            </w:r>
            <w:r w:rsidRPr="00DB554B">
              <w:rPr>
                <w:rStyle w:val="Hiperligao"/>
                <w:noProof/>
              </w:rPr>
              <w:t xml:space="preserve"> e Requisitos do 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D9F2E" w14:textId="7588FDDE" w:rsidR="00222CE7" w:rsidRDefault="00222CE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31" w:history="1">
            <w:r w:rsidRPr="00DB554B">
              <w:rPr>
                <w:rStyle w:val="Hiperligao"/>
                <w:noProof/>
              </w:rPr>
              <w:t>6</w:t>
            </w:r>
            <w:r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Pr="00DB554B">
              <w:rPr>
                <w:rStyle w:val="Hiperligao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07C4C" w14:textId="6B113515" w:rsidR="00222CE7" w:rsidRDefault="00222CE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32" w:history="1">
            <w:r w:rsidRPr="00DB554B">
              <w:rPr>
                <w:rStyle w:val="Hiperligao"/>
                <w:noProof/>
              </w:rPr>
              <w:t>7</w:t>
            </w:r>
            <w:r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Pr="00DB554B">
              <w:rPr>
                <w:rStyle w:val="Hiperligao"/>
                <w:noProof/>
              </w:rPr>
              <w:t>Diagrama Entidade-Relacionamento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D3CF8" w14:textId="594214E3" w:rsidR="00222CE7" w:rsidRDefault="00222CE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33" w:history="1">
            <w:r w:rsidRPr="00DB554B">
              <w:rPr>
                <w:rStyle w:val="Hiperligao"/>
                <w:noProof/>
              </w:rPr>
              <w:t>8</w:t>
            </w:r>
            <w:r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Pr="00DB554B">
              <w:rPr>
                <w:rStyle w:val="Hiperligao"/>
                <w:noProof/>
              </w:rPr>
              <w:t>Wireframes/Mockups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8F7FB" w14:textId="4CAA4E9E" w:rsidR="00222CE7" w:rsidRDefault="00222CE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  <w:lang w:eastAsia="pt-PT"/>
              <w14:ligatures w14:val="standardContextual"/>
            </w:rPr>
          </w:pPr>
          <w:hyperlink w:anchor="_Toc152166134" w:history="1">
            <w:r w:rsidRPr="00DB554B">
              <w:rPr>
                <w:rStyle w:val="Hiperligao"/>
                <w:noProof/>
              </w:rPr>
              <w:t>9</w:t>
            </w:r>
            <w:r>
              <w:rPr>
                <w:rFonts w:eastAsiaTheme="minorEastAsia"/>
                <w:b w:val="0"/>
                <w:bCs w:val="0"/>
                <w:caps w:val="0"/>
                <w:noProof/>
                <w:kern w:val="2"/>
                <w:u w:val="none"/>
                <w:lang w:eastAsia="pt-PT"/>
                <w14:ligatures w14:val="standardContextual"/>
              </w:rPr>
              <w:tab/>
            </w:r>
            <w:r w:rsidRPr="00DB554B">
              <w:rPr>
                <w:rStyle w:val="Hiperligao"/>
                <w:noProof/>
              </w:rPr>
              <w:t>Definição dos 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_Toc152166134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7FA6B" w14:textId="2D2E4069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1" w:name="_Toc152166117"/>
      <w:r>
        <w:rPr>
          <w:noProof/>
        </w:rPr>
        <w:lastRenderedPageBreak/>
        <w:t>Índice de Figuras</w:t>
      </w:r>
      <w:bookmarkEnd w:id="1"/>
    </w:p>
    <w:p w14:paraId="14950378" w14:textId="64634E08" w:rsidR="00CC7FC4" w:rsidRDefault="00CC7FC4" w:rsidP="00901F0C"/>
    <w:p w14:paraId="7C443BCA" w14:textId="20A0C926" w:rsidR="00222CE7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52166135" w:history="1">
        <w:r w:rsidR="00222CE7" w:rsidRPr="00064FBE">
          <w:rPr>
            <w:rStyle w:val="Hiperligao"/>
            <w:noProof/>
          </w:rPr>
          <w:t>Figura 1 – EER Diagram (Modelo desenhado com recurso à Ferramenta MySQL Workbench)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_Toc152166135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21</w:t>
        </w:r>
        <w:r w:rsidR="00222CE7">
          <w:rPr>
            <w:noProof/>
            <w:webHidden/>
          </w:rPr>
          <w:fldChar w:fldCharType="end"/>
        </w:r>
      </w:hyperlink>
    </w:p>
    <w:p w14:paraId="60B6A66C" w14:textId="62019E03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36" w:history="1">
        <w:r w:rsidRPr="00064FBE">
          <w:rPr>
            <w:rStyle w:val="Hiperligao"/>
            <w:noProof/>
          </w:rPr>
          <w:t>Figura 2 - Wireframe ecrã registar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A1B68C1" w14:textId="258BAC1C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14" w:anchor="_Toc152166137" w:history="1">
        <w:r w:rsidRPr="00064FBE">
          <w:rPr>
            <w:rStyle w:val="Hiperligao"/>
            <w:noProof/>
          </w:rPr>
          <w:t>Figura 3 - Wireframe ecrã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88EA70D" w14:textId="1652E6D2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38" w:history="1">
        <w:r w:rsidRPr="00064FBE">
          <w:rPr>
            <w:rStyle w:val="Hiperligao"/>
            <w:noProof/>
          </w:rPr>
          <w:t>Figura 4 - Wireframe ecrã registar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3AB8FFD" w14:textId="4563A890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39" w:history="1">
        <w:r w:rsidRPr="00064FBE">
          <w:rPr>
            <w:rStyle w:val="Hiperligao"/>
            <w:noProof/>
          </w:rPr>
          <w:t>Figura 5 - Wireframe ecrã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7BFB6D3" w14:textId="27F33483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15" w:anchor="_Toc152166140" w:history="1">
        <w:r w:rsidRPr="00064FBE">
          <w:rPr>
            <w:rStyle w:val="Hiperligao"/>
            <w:noProof/>
          </w:rPr>
          <w:t>Figura 6 - Wireframe ecrã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0D5954C" w14:textId="5C2F32AA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41" w:history="1">
        <w:r w:rsidRPr="00064FBE">
          <w:rPr>
            <w:rStyle w:val="Hiperligao"/>
            <w:noProof/>
          </w:rPr>
          <w:t>Figura 7 - Wireframe ecrã GPS loja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CCD3384" w14:textId="1963B4A3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16" w:anchor="_Toc152166142" w:history="1">
        <w:r w:rsidRPr="00064FBE">
          <w:rPr>
            <w:rStyle w:val="Hiperligao"/>
            <w:noProof/>
          </w:rPr>
          <w:t>Figura 8 - Wireframe ecrã checkout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73E1D8F" w14:textId="666E9F7E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43" w:history="1">
        <w:r w:rsidRPr="00064FBE">
          <w:rPr>
            <w:rStyle w:val="Hiperligao"/>
            <w:noProof/>
          </w:rPr>
          <w:t>Figura 9 - Wireframe ecrã após checkout(multibanco)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500A451" w14:textId="4BFD3E77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17" w:anchor="_Toc152166144" w:history="1">
        <w:r w:rsidRPr="00064FBE">
          <w:rPr>
            <w:rStyle w:val="Hiperligao"/>
            <w:noProof/>
          </w:rPr>
          <w:t>Figura 10 - Wireframe ecrã homepage (admin)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4ACA3D0" w14:textId="3AE24ED1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45" w:history="1">
        <w:r w:rsidRPr="00064FBE">
          <w:rPr>
            <w:rStyle w:val="Hiperligao"/>
            <w:noProof/>
          </w:rPr>
          <w:t>Figura 11 - Wireframe ecrã gerir utentes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E151F7A" w14:textId="145D5D45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18" w:anchor="_Toc152166146" w:history="1">
        <w:r w:rsidRPr="00064FBE">
          <w:rPr>
            <w:rStyle w:val="Hiperligao"/>
            <w:noProof/>
          </w:rPr>
          <w:t>Figura 12 - Wireframe ecrã editar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B657F02" w14:textId="3F97D8F3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47" w:history="1">
        <w:r w:rsidRPr="00064FBE">
          <w:rPr>
            <w:rStyle w:val="Hiperligao"/>
            <w:noProof/>
          </w:rPr>
          <w:t>Figura 13 - Wireframe ecrã gerir despesas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FC65AF3" w14:textId="67C63211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48" w:history="1">
        <w:r w:rsidRPr="00064FBE">
          <w:rPr>
            <w:rStyle w:val="Hiperligao"/>
            <w:noProof/>
          </w:rPr>
          <w:t>Figura 14 - Wireframe ecrã gerir estabelecimentos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79BF36B" w14:textId="0E450CF7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49" w:history="1">
        <w:r w:rsidRPr="00064FBE">
          <w:rPr>
            <w:rStyle w:val="Hiperligao"/>
            <w:noProof/>
          </w:rPr>
          <w:t>Figura 15 - Wireframe ecrã faturas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4D63339" w14:textId="1DE826E4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19" w:anchor="_Toc152166150" w:history="1">
        <w:r w:rsidRPr="00064FBE">
          <w:rPr>
            <w:rStyle w:val="Hiperligao"/>
            <w:noProof/>
          </w:rPr>
          <w:t>Figura 16 - Wireframe ecrã gerir fornecedores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8780C5E" w14:textId="101C22D1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51" w:history="1">
        <w:r w:rsidRPr="00064FBE">
          <w:rPr>
            <w:rStyle w:val="Hiperligao"/>
            <w:noProof/>
          </w:rPr>
          <w:t>Figura 17 - Wireframe ecrã gerir funcionários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07F32E4" w14:textId="50821391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52" w:history="1">
        <w:r w:rsidRPr="00064FBE">
          <w:rPr>
            <w:rStyle w:val="Hiperligao"/>
            <w:noProof/>
          </w:rPr>
          <w:t>Figura 18 - Wireframe ecrã gerir medicamentos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AD005E8" w14:textId="2B59519D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53" w:history="1">
        <w:r w:rsidRPr="00064FBE">
          <w:rPr>
            <w:rStyle w:val="Hiperligao"/>
            <w:noProof/>
          </w:rPr>
          <w:t>Figura 19 - Wireframe ecrã gerir receitas médicas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97F6E27" w14:textId="07DE5B29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54" w:history="1">
        <w:r w:rsidRPr="00064FBE">
          <w:rPr>
            <w:rStyle w:val="Hiperligao"/>
            <w:noProof/>
          </w:rPr>
          <w:t>Figura 20 - Wireframe ecrã gerir serviços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8B1771D" w14:textId="5B95B9F6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0" w:anchor="_Toc152166155" w:history="1">
        <w:r w:rsidRPr="00064FBE">
          <w:rPr>
            <w:rStyle w:val="Hiperligao"/>
            <w:noProof/>
          </w:rPr>
          <w:t>Figura 21 - Wireframe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B338AC8" w14:textId="5F2C0310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1" w:anchor="_Toc152166156" w:history="1">
        <w:r w:rsidRPr="00064FBE">
          <w:rPr>
            <w:rStyle w:val="Hiperligao"/>
            <w:noProof/>
          </w:rPr>
          <w:t>Figura 22 - Wireframe registar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3600AD4" w14:textId="577A5AF2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2" w:anchor="_Toc152166157" w:history="1">
        <w:r w:rsidRPr="00064FBE">
          <w:rPr>
            <w:rStyle w:val="Hiperligao"/>
            <w:noProof/>
          </w:rPr>
          <w:t>Figura 23 - Wireframe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68C1744" w14:textId="5DDDB8A9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3" w:anchor="_Toc152166158" w:history="1">
        <w:r w:rsidRPr="00064FBE">
          <w:rPr>
            <w:rStyle w:val="Hiperligao"/>
            <w:noProof/>
          </w:rPr>
          <w:t>Figura 24 - Wireframe login(admin)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7658B02" w14:textId="007054B6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4" w:anchor="_Toc152166159" w:history="1">
        <w:r w:rsidRPr="00064FBE">
          <w:rPr>
            <w:rStyle w:val="Hiperligao"/>
            <w:noProof/>
          </w:rPr>
          <w:t>Figura 25 - Wireframe gerir funcionário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D929680" w14:textId="1D842160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5" w:anchor="_Toc152166160" w:history="1">
        <w:r w:rsidRPr="00064FBE">
          <w:rPr>
            <w:rStyle w:val="Hiperligao"/>
            <w:noProof/>
          </w:rPr>
          <w:t>Figura 26 - Wireframe criar funcionários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BA4B757" w14:textId="6A6C1D84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6" w:anchor="_Toc152166161" w:history="1">
        <w:r w:rsidRPr="00064FBE">
          <w:rPr>
            <w:rStyle w:val="Hiperligao"/>
            <w:noProof/>
          </w:rPr>
          <w:t>Figura 27 - Wireframe receitas médicas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91A74C5" w14:textId="5F0C3137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7" w:anchor="_Toc152166162" w:history="1">
        <w:r w:rsidRPr="00064FBE">
          <w:rPr>
            <w:rStyle w:val="Hiperligao"/>
            <w:noProof/>
          </w:rPr>
          <w:t>Figura 28 - Wireframe ecrã principal(slidebar)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6FEA6A0" w14:textId="00EA27A2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8" w:anchor="_Toc152166163" w:history="1">
        <w:r w:rsidRPr="00064FBE">
          <w:rPr>
            <w:rStyle w:val="Hiperligao"/>
            <w:noProof/>
          </w:rPr>
          <w:t>Figura 29 - Wireframe página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24B01BE" w14:textId="30651DF8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29" w:anchor="_Toc152166164" w:history="1">
        <w:r w:rsidRPr="00064FBE">
          <w:rPr>
            <w:rStyle w:val="Hiperligao"/>
            <w:noProof/>
          </w:rPr>
          <w:t>Figura 30 - Wireframe localização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28ECA03" w14:textId="0690DF13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30" w:anchor="_Toc152166165" w:history="1">
        <w:r w:rsidRPr="00064FBE">
          <w:rPr>
            <w:rStyle w:val="Hiperligao"/>
            <w:noProof/>
          </w:rPr>
          <w:t>Figura 31 - Wireframe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AE8B5D2" w14:textId="05DD7DB6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31" w:anchor="_Toc152166166" w:history="1">
        <w:r w:rsidRPr="00064FBE">
          <w:rPr>
            <w:rStyle w:val="Hiperligao"/>
            <w:noProof/>
          </w:rPr>
          <w:t>Figura 32 - Wireframe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C94263C" w14:textId="71520440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32" w:anchor="_Toc152166167" w:history="1">
        <w:r w:rsidRPr="00064FBE">
          <w:rPr>
            <w:rStyle w:val="Hiperligao"/>
            <w:noProof/>
          </w:rPr>
          <w:t>Figura 33 - Wireframe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A8BA9D4" w14:textId="70B3CAC0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33" w:anchor="_Toc152166168" w:history="1">
        <w:r w:rsidRPr="00064FBE">
          <w:rPr>
            <w:rStyle w:val="Hiperligao"/>
            <w:noProof/>
          </w:rPr>
          <w:t>Figura 34 - Wireframe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AFF28A6" w14:textId="68CC960A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r:id="rId34" w:anchor="_Toc152166169" w:history="1">
        <w:r w:rsidRPr="00064FBE">
          <w:rPr>
            <w:rStyle w:val="Hiperligao"/>
            <w:noProof/>
          </w:rPr>
          <w:t>Figura 35 - Wireframe pagamento (multibanco)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0B57BB2" w14:textId="79C71ABA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2" w:name="_Toc152166118"/>
      <w:r>
        <w:lastRenderedPageBreak/>
        <w:t>Índice de Tabelas</w:t>
      </w:r>
      <w:bookmarkEnd w:id="2"/>
    </w:p>
    <w:p w14:paraId="4BE8FE55" w14:textId="0FB7A5B1" w:rsidR="00901F0C" w:rsidRDefault="00901F0C" w:rsidP="00CC7FC4"/>
    <w:p w14:paraId="73ABBEE8" w14:textId="539AE49C" w:rsidR="00222CE7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52166170" w:history="1">
        <w:r w:rsidR="00222CE7" w:rsidRPr="006F6270">
          <w:rPr>
            <w:rStyle w:val="Hiperligao"/>
            <w:noProof/>
          </w:rPr>
          <w:t>Tabela 1 – Descrição das Farmácias Portuguesas</w:t>
        </w:r>
        <w:r w:rsidR="00222CE7">
          <w:rPr>
            <w:noProof/>
            <w:webHidden/>
          </w:rPr>
          <w:tab/>
        </w:r>
        <w:r w:rsidR="00222CE7">
          <w:rPr>
            <w:noProof/>
            <w:webHidden/>
          </w:rPr>
          <w:fldChar w:fldCharType="begin"/>
        </w:r>
        <w:r w:rsidR="00222CE7">
          <w:rPr>
            <w:noProof/>
            <w:webHidden/>
          </w:rPr>
          <w:instrText xml:space="preserve"> PAGEREF _Toc152166170 \h </w:instrText>
        </w:r>
        <w:r w:rsidR="00222CE7">
          <w:rPr>
            <w:noProof/>
            <w:webHidden/>
          </w:rPr>
        </w:r>
        <w:r w:rsidR="00222CE7">
          <w:rPr>
            <w:noProof/>
            <w:webHidden/>
          </w:rPr>
          <w:fldChar w:fldCharType="separate"/>
        </w:r>
        <w:r w:rsidR="00222CE7">
          <w:rPr>
            <w:noProof/>
            <w:webHidden/>
          </w:rPr>
          <w:t>9</w:t>
        </w:r>
        <w:r w:rsidR="00222CE7">
          <w:rPr>
            <w:noProof/>
            <w:webHidden/>
          </w:rPr>
          <w:fldChar w:fldCharType="end"/>
        </w:r>
      </w:hyperlink>
    </w:p>
    <w:p w14:paraId="1EC7ACD0" w14:textId="7FD177D3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1" w:history="1">
        <w:r w:rsidRPr="006F6270">
          <w:rPr>
            <w:rStyle w:val="Hiperligao"/>
            <w:noProof/>
          </w:rPr>
          <w:t>Tabela 2 – Descrição da Farmácia 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3D7C01" w14:textId="65B4B900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2" w:history="1">
        <w:r w:rsidRPr="006F6270">
          <w:rPr>
            <w:rStyle w:val="Hiperligao"/>
            <w:noProof/>
          </w:rPr>
          <w:t>Tabela 3 – Descrição da Loja da Farmácia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ACB2766" w14:textId="6597733A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3" w:history="1">
        <w:r w:rsidRPr="006F6270">
          <w:rPr>
            <w:rStyle w:val="Hiperligao"/>
            <w:noProof/>
          </w:rPr>
          <w:t>Tabela 4 – Descrição da Loja da Farmácia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EB369C5" w14:textId="1EB10385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4" w:history="1">
        <w:r w:rsidRPr="006F6270">
          <w:rPr>
            <w:rStyle w:val="Hiperligao"/>
            <w:noProof/>
          </w:rPr>
          <w:t>Tabela 5 – Resumo das características/funcionalidades dos Sistemas concorrenciais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3ED6BD5" w14:textId="088C661A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5" w:history="1">
        <w:r w:rsidRPr="006F6270">
          <w:rPr>
            <w:rStyle w:val="Hiperligao"/>
            <w:noProof/>
          </w:rPr>
          <w:t>Tabela 6 – Roles dos diferentes end-users do 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64E85E0" w14:textId="6EEE9945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6" w:history="1">
        <w:r w:rsidRPr="006F6270">
          <w:rPr>
            <w:rStyle w:val="Hiperligao"/>
            <w:noProof/>
          </w:rPr>
          <w:t>Tabela 7 – Requisitos funcionais Front-Office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D729E64" w14:textId="714ED836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7" w:history="1">
        <w:r w:rsidRPr="006F6270">
          <w:rPr>
            <w:rStyle w:val="Hiperligao"/>
            <w:noProof/>
          </w:rPr>
          <w:t>Tabela 8 – Requisitos funcionais Back-Office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1334F21" w14:textId="14353FCC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8" w:history="1">
        <w:r w:rsidRPr="006F6270">
          <w:rPr>
            <w:rStyle w:val="Hiperligao"/>
            <w:noProof/>
          </w:rPr>
          <w:t>Tabela 9 – Requisitos funcionais App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6F4E92" w14:textId="7E3EDCEC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79" w:history="1">
        <w:r w:rsidRPr="006F6270">
          <w:rPr>
            <w:rStyle w:val="Hiperligao"/>
            <w:noProof/>
          </w:rPr>
          <w:t>Tabela 10 – Cruzamento dos requisitos funcionais e respetivos roles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1262FF9" w14:textId="36AFBA77" w:rsidR="00222CE7" w:rsidRDefault="00222CE7">
      <w:pPr>
        <w:pStyle w:val="ndicedeilustraes"/>
        <w:tabs>
          <w:tab w:val="right" w:leader="dot" w:pos="9628"/>
        </w:tabs>
        <w:rPr>
          <w:rFonts w:eastAsiaTheme="minorEastAsia"/>
          <w:noProof/>
          <w:kern w:val="2"/>
          <w:lang w:eastAsia="pt-PT"/>
          <w14:ligatures w14:val="standardContextual"/>
        </w:rPr>
      </w:pPr>
      <w:hyperlink w:anchor="_Toc152166180" w:history="1">
        <w:r w:rsidRPr="006F6270">
          <w:rPr>
            <w:rStyle w:val="Hiperligao"/>
            <w:noProof/>
          </w:rPr>
          <w:t>Tabela 11 –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_Toc152166180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35C3964" w14:textId="110B43E5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3" w:name="_Toc152166119"/>
      <w:r>
        <w:lastRenderedPageBreak/>
        <w:t>Introdução</w:t>
      </w:r>
      <w:bookmarkEnd w:id="3"/>
    </w:p>
    <w:p w14:paraId="6C578213" w14:textId="77777777" w:rsidR="008E100D" w:rsidRDefault="008E100D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No âmbito do projeto de final de curso que incorpora as unidades curriculares: Plataformas de Sistemas de Informação, Serviços e Interoperabilidade de Sistemas e Acesso Móvel a Sistemas de Informação, este projeto consiste numa aplicação web e uma aplicação móvel de uma farmácia, que permite a venda de produtos farmacêuticos a utentes, e gerir a farmácia pelos seus administradores e funcionários.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7425FFD8" w14:textId="77777777" w:rsidR="008E100D" w:rsidRDefault="008E100D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Para a consolidação do mesmo, foi realizado o planeamento através do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Scrum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com as devidas sprints com a duração de duas em duas semanas, com reuniões semanais, e sprints com prazos a cumprir. Para o planeamento do sistema foram construídas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Wireframes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,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mockups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e diagrama Entidade-Relacionamento. Por fim para a construção do Website iremos utilizar a arquitetura MVC e as linguagens de programação </w:t>
      </w:r>
      <w:r>
        <w:rPr>
          <w:rStyle w:val="normaltextrun"/>
          <w:rFonts w:ascii="Calibri" w:hAnsi="Calibri" w:cs="Calibri"/>
          <w:b/>
          <w:bCs/>
          <w:sz w:val="22"/>
          <w:szCs w:val="22"/>
        </w:rPr>
        <w:t>HTML</w:t>
      </w:r>
      <w:r>
        <w:rPr>
          <w:rStyle w:val="normaltextrun"/>
          <w:rFonts w:ascii="Calibri" w:hAnsi="Calibri" w:cs="Calibri"/>
          <w:sz w:val="22"/>
          <w:szCs w:val="22"/>
        </w:rPr>
        <w:t xml:space="preserve">, </w:t>
      </w:r>
      <w:r>
        <w:rPr>
          <w:rStyle w:val="normaltextrun"/>
          <w:rFonts w:ascii="Calibri" w:hAnsi="Calibri" w:cs="Calibri"/>
          <w:b/>
          <w:bCs/>
          <w:sz w:val="22"/>
          <w:szCs w:val="22"/>
        </w:rPr>
        <w:t>CSS</w:t>
      </w:r>
      <w:r>
        <w:rPr>
          <w:rStyle w:val="normaltextrun"/>
          <w:rFonts w:ascii="Calibri" w:hAnsi="Calibri" w:cs="Calibri"/>
          <w:sz w:val="22"/>
          <w:szCs w:val="22"/>
        </w:rPr>
        <w:t xml:space="preserve">, </w:t>
      </w:r>
      <w:r>
        <w:rPr>
          <w:rStyle w:val="normaltextrun"/>
          <w:rFonts w:ascii="Calibri" w:hAnsi="Calibri" w:cs="Calibri"/>
          <w:b/>
          <w:bCs/>
          <w:sz w:val="22"/>
          <w:szCs w:val="22"/>
        </w:rPr>
        <w:t>PHP</w:t>
      </w:r>
      <w:r>
        <w:rPr>
          <w:rStyle w:val="normaltextrun"/>
          <w:rFonts w:ascii="Calibri" w:hAnsi="Calibri" w:cs="Calibri"/>
          <w:sz w:val="22"/>
          <w:szCs w:val="22"/>
        </w:rPr>
        <w:t xml:space="preserve">, </w:t>
      </w:r>
      <w:r>
        <w:rPr>
          <w:rStyle w:val="normaltextrun"/>
          <w:rFonts w:ascii="Calibri" w:hAnsi="Calibri" w:cs="Calibri"/>
          <w:b/>
          <w:bCs/>
          <w:sz w:val="22"/>
          <w:szCs w:val="22"/>
        </w:rPr>
        <w:t>Java</w:t>
      </w:r>
      <w:r>
        <w:rPr>
          <w:rStyle w:val="normaltextrun"/>
          <w:rFonts w:ascii="Calibri" w:hAnsi="Calibri" w:cs="Calibri"/>
          <w:sz w:val="22"/>
          <w:szCs w:val="22"/>
        </w:rPr>
        <w:t xml:space="preserve"> e </w:t>
      </w:r>
      <w:r>
        <w:rPr>
          <w:rStyle w:val="normaltextrun"/>
          <w:rFonts w:ascii="Calibri" w:hAnsi="Calibri" w:cs="Calibri"/>
          <w:b/>
          <w:bCs/>
          <w:sz w:val="22"/>
          <w:szCs w:val="22"/>
        </w:rPr>
        <w:t>XML</w:t>
      </w:r>
      <w:r>
        <w:rPr>
          <w:rStyle w:val="normaltextrun"/>
          <w:rFonts w:ascii="Calibri" w:hAnsi="Calibri" w:cs="Calibri"/>
          <w:sz w:val="22"/>
          <w:szCs w:val="22"/>
        </w:rPr>
        <w:t>.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0011E664" w14:textId="69E5F189" w:rsidR="002A37DD" w:rsidRPr="002A37DD" w:rsidRDefault="002A37DD" w:rsidP="002A37DD"/>
    <w:p w14:paraId="135128B7" w14:textId="43DF3DE1" w:rsidR="00015B4A" w:rsidRDefault="00901F0C" w:rsidP="00015B4A">
      <w:pPr>
        <w:pStyle w:val="Ttulo2"/>
        <w:rPr>
          <w:noProof/>
        </w:rPr>
      </w:pPr>
      <w:bookmarkStart w:id="4" w:name="_Toc152166120"/>
      <w:r>
        <w:rPr>
          <w:noProof/>
        </w:rPr>
        <w:t>Sumário executivo</w:t>
      </w:r>
      <w:bookmarkEnd w:id="4"/>
    </w:p>
    <w:p w14:paraId="0FB5F1E6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2) É apresentado ao mercado o nosso plano comercial: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520DC8AA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left="705"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• Definição de objetivos;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75D7FFDD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left="705"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• Funcionalidades do Website;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7A7FC6E1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left="705"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• Linguagens de programação utilizadas.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12FDA0D9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3) Pontos positivos e negativos do Website.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27106918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4) Análise de concorrentes para obtenção de ideias, tendo como base os seguintes tópicos: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3B9C8367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left="705"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• Descrição;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7E69DD68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left="705"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• Vantagens;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3E5FDA90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left="705"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• Desvantagens;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7E50A2D8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left="705"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• O que falta.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7684452E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5) Roles e requisitos do SI;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4B5EFAB5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6)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User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Stories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15C4DB7B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7) Diagrama Entidade-Relacionamento;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3C24BC79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8) Construção de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Wireframes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e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mockups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;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685F5009" w14:textId="77777777" w:rsidR="00272347" w:rsidRDefault="00272347" w:rsidP="0027234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9) Definição dos Serviços.</w:t>
      </w:r>
      <w:r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5F3B7694" w14:textId="3CF3657D" w:rsidR="00015B4A" w:rsidRDefault="00015B4A" w:rsidP="00015B4A"/>
    <w:p w14:paraId="60893B75" w14:textId="08399C94" w:rsidR="00313990" w:rsidRDefault="009B3464" w:rsidP="00313990">
      <w:pPr>
        <w:pStyle w:val="Ttulo1"/>
      </w:pPr>
      <w:bookmarkStart w:id="5" w:name="_Toc152166121"/>
      <w:r>
        <w:lastRenderedPageBreak/>
        <w:t>Definição da Lógica de Negócio</w:t>
      </w:r>
      <w:bookmarkEnd w:id="5"/>
    </w:p>
    <w:p w14:paraId="1A6A5F4A" w14:textId="72290BBE" w:rsidR="009B3464" w:rsidRDefault="009B3464" w:rsidP="009B3464"/>
    <w:p w14:paraId="539E3B0D" w14:textId="43C796A2" w:rsidR="00A60ED2" w:rsidRDefault="00A60ED2" w:rsidP="00A60ED2">
      <w:pPr>
        <w:spacing w:after="0" w:line="360" w:lineRule="auto"/>
        <w:ind w:firstLine="851"/>
        <w:rPr>
          <w:noProof/>
        </w:rPr>
      </w:pPr>
      <w:r>
        <w:rPr>
          <w:noProof/>
        </w:rPr>
        <w:t>O sistema tem como principal objetivo ajudar os funcionários a gerir os produtos disponiveis para venda. O sistema permite também gerir toda a farmácia, desde os seus fornecedores, a vendas, a outros estabelecimentos, departamentos, receitas médicas de utentes e despesas. Já para os utentes que utilizem o sistema poderão comprar os medicamentos que necessitem, no caso de o medicamento necessitar de receita médica terão de o inserir o número da mesma.</w:t>
      </w:r>
    </w:p>
    <w:p w14:paraId="451BA5B4" w14:textId="6E9339A3" w:rsidR="00AE796D" w:rsidRDefault="00A60ED2" w:rsidP="00976193">
      <w:pPr>
        <w:spacing w:after="0" w:line="360" w:lineRule="auto"/>
        <w:ind w:firstLine="851"/>
      </w:pPr>
      <w:r>
        <w:rPr>
          <w:noProof/>
        </w:rPr>
        <w:t>O sistema também contém uma aplicação móvel que fornece os mesmos privilegios ao cliente que o website, porém a mesma oferece descontos exclusivos para clientes ao utilizar a app, a loja mais próxima e informa sempre quando um novo produto está disponível se o utente assim o desejar.</w:t>
      </w:r>
    </w:p>
    <w:p w14:paraId="1C9E64DF" w14:textId="71CB2C2B" w:rsidR="00313990" w:rsidRDefault="00313990" w:rsidP="00015B4A"/>
    <w:p w14:paraId="602E29CC" w14:textId="7D7C6B72" w:rsidR="00015B4A" w:rsidRDefault="009B3464" w:rsidP="009B3464">
      <w:pPr>
        <w:pStyle w:val="Ttulo1"/>
      </w:pPr>
      <w:bookmarkStart w:id="6" w:name="_Toc152166122"/>
      <w:r>
        <w:lastRenderedPageBreak/>
        <w:t>Análise de Impacto</w:t>
      </w:r>
      <w:bookmarkEnd w:id="6"/>
    </w:p>
    <w:p w14:paraId="07AEA04E" w14:textId="147E8A4D" w:rsidR="00015B4A" w:rsidRDefault="00385307" w:rsidP="00EC19B9">
      <w:pPr>
        <w:ind w:left="708" w:hanging="708"/>
      </w:pPr>
      <w:r>
        <w:tab/>
        <w:t>De seguida</w:t>
      </w:r>
      <w:r w:rsidR="00C85B3F">
        <w:t xml:space="preserve"> apresentam-se</w:t>
      </w:r>
      <w:r w:rsidR="003E0005">
        <w:t xml:space="preserve"> os pontos</w:t>
      </w:r>
      <w:r w:rsidR="003D4C41">
        <w:t xml:space="preserve"> positivos e negativos</w:t>
      </w:r>
      <w:r w:rsidR="00C05767">
        <w:t xml:space="preserve"> do sistema:</w:t>
      </w:r>
    </w:p>
    <w:p w14:paraId="07C8D2D6" w14:textId="70925397" w:rsidR="00C05767" w:rsidRDefault="00CC491B" w:rsidP="00015B4A">
      <w:pPr>
        <w:rPr>
          <w:b/>
          <w:bCs/>
        </w:rPr>
      </w:pPr>
      <w:r>
        <w:tab/>
      </w:r>
      <w:r>
        <w:tab/>
      </w:r>
      <w:r w:rsidRPr="0055362F">
        <w:rPr>
          <w:b/>
          <w:bCs/>
        </w:rPr>
        <w:t>Pontos positivos</w:t>
      </w:r>
      <w:r w:rsidR="00285927">
        <w:rPr>
          <w:b/>
          <w:bCs/>
        </w:rPr>
        <w:t>:</w:t>
      </w:r>
    </w:p>
    <w:p w14:paraId="4A87EA71" w14:textId="460124CF" w:rsidR="006761C1" w:rsidRPr="00D00D11" w:rsidRDefault="00BA1BF8" w:rsidP="00C1260E">
      <w:pPr>
        <w:pStyle w:val="PargrafodaLista"/>
        <w:numPr>
          <w:ilvl w:val="0"/>
          <w:numId w:val="28"/>
        </w:numPr>
      </w:pPr>
      <w:r w:rsidRPr="00D00D11">
        <w:t>Gestão simplificada</w:t>
      </w:r>
    </w:p>
    <w:p w14:paraId="5BF47812" w14:textId="6211873B" w:rsidR="00DF5BA6" w:rsidRPr="00D00D11" w:rsidRDefault="00DF5BA6" w:rsidP="00C1260E">
      <w:pPr>
        <w:pStyle w:val="PargrafodaLista"/>
        <w:numPr>
          <w:ilvl w:val="0"/>
          <w:numId w:val="28"/>
        </w:numPr>
      </w:pPr>
      <w:r w:rsidRPr="00D00D11">
        <w:t>Poupança de tempo ao Utilizador</w:t>
      </w:r>
    </w:p>
    <w:p w14:paraId="6B295F3C" w14:textId="113D0017" w:rsidR="00DF5BA6" w:rsidRPr="00D00D11" w:rsidRDefault="00543255" w:rsidP="00C1260E">
      <w:pPr>
        <w:pStyle w:val="PargrafodaLista"/>
        <w:numPr>
          <w:ilvl w:val="0"/>
          <w:numId w:val="28"/>
        </w:numPr>
      </w:pPr>
      <w:r w:rsidRPr="00D00D11">
        <w:t>Aumento da eficiência</w:t>
      </w:r>
    </w:p>
    <w:p w14:paraId="3D5D43F8" w14:textId="77777777" w:rsidR="00424C88" w:rsidRDefault="00424C88" w:rsidP="00424C88">
      <w:pPr>
        <w:ind w:left="2484"/>
      </w:pPr>
    </w:p>
    <w:p w14:paraId="65064361" w14:textId="46749404" w:rsidR="00424C88" w:rsidRDefault="00424C88" w:rsidP="00424C88">
      <w:pPr>
        <w:ind w:left="1416"/>
        <w:rPr>
          <w:b/>
          <w:bCs/>
        </w:rPr>
      </w:pPr>
      <w:r w:rsidRPr="00424C88">
        <w:rPr>
          <w:b/>
          <w:bCs/>
        </w:rPr>
        <w:t>Pontos negativos:</w:t>
      </w:r>
    </w:p>
    <w:p w14:paraId="381A06EE" w14:textId="7AC52312" w:rsidR="00424C88" w:rsidRPr="007B4837" w:rsidRDefault="00722296" w:rsidP="00C1260E">
      <w:pPr>
        <w:pStyle w:val="PargrafodaLista"/>
        <w:numPr>
          <w:ilvl w:val="0"/>
          <w:numId w:val="27"/>
        </w:numPr>
      </w:pPr>
      <w:r>
        <w:t xml:space="preserve">Não possui acesso direto ao </w:t>
      </w:r>
      <w:r w:rsidR="00A73F89">
        <w:t>S</w:t>
      </w:r>
      <w:r>
        <w:t>erviço</w:t>
      </w:r>
      <w:r w:rsidR="00A73F89">
        <w:t xml:space="preserve"> Nacional de Saúde (SNS)</w:t>
      </w:r>
    </w:p>
    <w:p w14:paraId="7A49A02C" w14:textId="0938EB57" w:rsidR="00015B4A" w:rsidRDefault="00922C52" w:rsidP="009B3464">
      <w:pPr>
        <w:pStyle w:val="Ttulo1"/>
      </w:pPr>
      <w:bookmarkStart w:id="7" w:name="_Toc152166123"/>
      <w:r>
        <w:lastRenderedPageBreak/>
        <w:t>Análise Concorrencial</w:t>
      </w:r>
      <w:bookmarkEnd w:id="7"/>
    </w:p>
    <w:p w14:paraId="70DC8C66" w14:textId="60D07406" w:rsidR="00015B4A" w:rsidRDefault="00015B4A" w:rsidP="00015B4A"/>
    <w:p w14:paraId="37FFE777" w14:textId="11056A02" w:rsidR="0043019C" w:rsidRDefault="00F52BFA" w:rsidP="00922C52">
      <w:pPr>
        <w:pStyle w:val="Ttulo3"/>
      </w:pPr>
      <w:bookmarkStart w:id="8" w:name="_Toc152166124"/>
      <w:r>
        <w:t xml:space="preserve">Farmácias </w:t>
      </w:r>
      <w:proofErr w:type="gramStart"/>
      <w:r>
        <w:t>Portuguesas</w:t>
      </w:r>
      <w:bookmarkEnd w:id="8"/>
      <w:proofErr w:type="gramEnd"/>
    </w:p>
    <w:p w14:paraId="1D5C315C" w14:textId="021274D5" w:rsidR="00922C52" w:rsidRDefault="00922C52" w:rsidP="00922C52">
      <w:pPr>
        <w:pStyle w:val="Legenda"/>
        <w:keepNext/>
        <w:jc w:val="center"/>
      </w:pPr>
      <w:bookmarkStart w:id="9" w:name="_Toc152166170"/>
      <w:r>
        <w:t xml:space="preserve">Tabela </w:t>
      </w:r>
      <w:fldSimple w:instr=" SEQ Tabela \* ARABIC ">
        <w:r w:rsidR="00B3095A">
          <w:rPr>
            <w:noProof/>
          </w:rPr>
          <w:t>1</w:t>
        </w:r>
      </w:fldSimple>
      <w:r w:rsidR="00D7011F">
        <w:t xml:space="preserve"> – Descrição d</w:t>
      </w:r>
      <w:r w:rsidR="00785A9B">
        <w:t>as Farmácias Portuguesas</w:t>
      </w:r>
      <w:bookmarkEnd w:id="9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2196"/>
        <w:gridCol w:w="7447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722B37A7" w:rsidR="00D7011F" w:rsidRDefault="00502CCA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0" distB="0" distL="0" distR="0" wp14:anchorId="7F0302C4" wp14:editId="318E1835">
                  <wp:extent cx="6120130" cy="2949575"/>
                  <wp:effectExtent l="0" t="0" r="0" b="3175"/>
                  <wp:docPr id="1340261839" name="Imagem 13402618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26183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1C2E" w14:textId="00E5CDC3" w:rsidR="00D7011F" w:rsidRPr="00D7011F" w:rsidRDefault="00D7011F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32C74570" w:rsidR="00922C52" w:rsidRPr="00785A9B" w:rsidRDefault="00785A9B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5A9B">
              <w:t xml:space="preserve">Farmácias </w:t>
            </w:r>
            <w:proofErr w:type="gramStart"/>
            <w:r w:rsidRPr="00785A9B">
              <w:t>Portuguesas</w:t>
            </w:r>
            <w:proofErr w:type="gramEnd"/>
          </w:p>
        </w:tc>
      </w:tr>
      <w:tr w:rsidR="00922C52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0EEEF5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4D4100B5" w14:textId="1758FA42" w:rsidR="00922C52" w:rsidRPr="004B0B06" w:rsidRDefault="00000000" w:rsidP="004B0B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563C1" w:themeColor="hyperlink"/>
                <w:u w:val="single"/>
                <w:lang w:val="en-GB"/>
              </w:rPr>
            </w:pPr>
            <w:hyperlink r:id="rId36" w:history="1">
              <w:r w:rsidR="004B0B06" w:rsidRPr="005F1885">
                <w:rPr>
                  <w:rStyle w:val="Hiperligao"/>
                  <w:lang w:val="en-GB"/>
                </w:rPr>
                <w:t>https://www.farmaciasportuguesas.pt/</w:t>
              </w:r>
            </w:hyperlink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6978DF57" w:rsidR="00922C52" w:rsidRDefault="00203E77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WebSite</w:t>
            </w:r>
            <w:proofErr w:type="spellEnd"/>
            <w:r>
              <w:t xml:space="preserve"> de uma farmácia </w:t>
            </w:r>
            <w:r w:rsidR="004E557C">
              <w:t>que permite verificar qual a farmácia mais próxima da sua localização atual</w:t>
            </w:r>
            <w:r w:rsidR="001864CB">
              <w:t xml:space="preserve">. Inclui a funcionalidade de </w:t>
            </w:r>
            <w:r w:rsidR="00122713">
              <w:t>efetuar</w:t>
            </w:r>
            <w:r w:rsidR="001864CB">
              <w:t xml:space="preserve"> compras online onde o utente pode</w:t>
            </w:r>
            <w:r w:rsidR="004F021A">
              <w:t xml:space="preserve"> optar por receber em casa ou ir buscar a farmácia que pretende. </w:t>
            </w:r>
            <w:r w:rsidR="00D6654B">
              <w:t xml:space="preserve">Também inclui a funcionalidade de inserir a sua receita médica onde pode escolher </w:t>
            </w:r>
            <w:r w:rsidR="00697055">
              <w:t>os medicamentos que pretende</w:t>
            </w:r>
            <w:r w:rsidR="00CA5CF8">
              <w:t>,</w:t>
            </w:r>
            <w:r w:rsidR="00697055">
              <w:t xml:space="preserve"> e pode também escolher onde os quer levantar</w:t>
            </w:r>
            <w:r w:rsidR="00631832">
              <w:t>.</w:t>
            </w:r>
            <w:r w:rsidR="00963607">
              <w:t xml:space="preserve"> O sistema permite </w:t>
            </w:r>
            <w:r w:rsidR="00CA5CF8">
              <w:t xml:space="preserve">também </w:t>
            </w:r>
            <w:r w:rsidR="008D0083">
              <w:t xml:space="preserve">a </w:t>
            </w:r>
            <w:r w:rsidR="00963607">
              <w:t xml:space="preserve">pesquisa </w:t>
            </w:r>
            <w:r w:rsidR="008D0083">
              <w:t>de</w:t>
            </w:r>
            <w:r w:rsidR="00963607">
              <w:t xml:space="preserve"> temas sobre </w:t>
            </w:r>
            <w:r w:rsidR="008D0083">
              <w:t xml:space="preserve">a </w:t>
            </w:r>
            <w:r w:rsidR="00963607">
              <w:t xml:space="preserve">saúde de (A </w:t>
            </w:r>
            <w:proofErr w:type="spellStart"/>
            <w:r w:rsidR="00963607">
              <w:t>a</w:t>
            </w:r>
            <w:proofErr w:type="spellEnd"/>
            <w:r w:rsidR="00963607">
              <w:t xml:space="preserve"> Z).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79F848BD" w:rsidR="00922C52" w:rsidRDefault="0012327F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Design simples</w:t>
            </w:r>
            <w:r w:rsidR="005A13A8">
              <w:t xml:space="preserve">, </w:t>
            </w:r>
            <w:r w:rsidR="000C2376">
              <w:t>intuitivo e moderno.</w:t>
            </w:r>
            <w:r>
              <w:t xml:space="preserve"> </w:t>
            </w:r>
            <w:r w:rsidR="002C7B4F">
              <w:t>Permite</w:t>
            </w:r>
            <w:r w:rsidR="000C2376">
              <w:t xml:space="preserve"> verificar a farmácia mais próxima</w:t>
            </w:r>
            <w:r w:rsidR="002C7B4F">
              <w:t xml:space="preserve"> ao Utilizador</w:t>
            </w:r>
            <w:r w:rsidR="008B2D94">
              <w:t>. Consegu</w:t>
            </w:r>
            <w:r w:rsidR="00DD0FA0">
              <w:t>e</w:t>
            </w:r>
            <w:r w:rsidR="008B2D94">
              <w:t xml:space="preserve"> redimir os medicamentos da sua respetiva receita médica</w:t>
            </w:r>
            <w:r w:rsidR="0030354F">
              <w:t xml:space="preserve">. </w:t>
            </w:r>
            <w:r w:rsidR="00230973">
              <w:t>Fórum para pesquisar</w:t>
            </w:r>
            <w:r w:rsidR="00963607">
              <w:t xml:space="preserve"> temas de saúde.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99FFB8A" w:rsidR="00922C52" w:rsidRDefault="00352E26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4B9EF13D" w:rsidR="00922C52" w:rsidRDefault="00352E26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Pesquisa por nome em uma categoria</w:t>
            </w:r>
          </w:p>
        </w:tc>
      </w:tr>
    </w:tbl>
    <w:p w14:paraId="72DCC83E" w14:textId="7F1143F7" w:rsidR="00922C52" w:rsidRDefault="00922C52" w:rsidP="00922C52"/>
    <w:p w14:paraId="4F6D10F2" w14:textId="77777777" w:rsidR="00DF0241" w:rsidRDefault="00DF0241" w:rsidP="00922C52"/>
    <w:p w14:paraId="196763C7" w14:textId="77777777" w:rsidR="00DF0241" w:rsidRDefault="00DF0241" w:rsidP="00922C52"/>
    <w:p w14:paraId="173B3814" w14:textId="77777777" w:rsidR="00DF0241" w:rsidRDefault="00DF0241" w:rsidP="00922C52"/>
    <w:p w14:paraId="116E8C34" w14:textId="77777777" w:rsidR="00F11FBC" w:rsidRDefault="00F11FBC" w:rsidP="00922C52"/>
    <w:p w14:paraId="6E331C89" w14:textId="77777777" w:rsidR="00DF0241" w:rsidRDefault="00DF0241" w:rsidP="00922C52"/>
    <w:p w14:paraId="6A81812B" w14:textId="77E54AB9" w:rsidR="00D7011F" w:rsidRDefault="00E96750" w:rsidP="00D7011F">
      <w:pPr>
        <w:pStyle w:val="Ttulo3"/>
      </w:pPr>
      <w:bookmarkStart w:id="10" w:name="_Toc152166125"/>
      <w:r>
        <w:lastRenderedPageBreak/>
        <w:t>Farmácia Online</w:t>
      </w:r>
      <w:bookmarkEnd w:id="10"/>
    </w:p>
    <w:p w14:paraId="05455100" w14:textId="170BE75E" w:rsidR="00D7011F" w:rsidRDefault="00D7011F" w:rsidP="00D7011F"/>
    <w:p w14:paraId="4F412293" w14:textId="09605344" w:rsidR="00D7011F" w:rsidRDefault="00D7011F" w:rsidP="00D7011F">
      <w:pPr>
        <w:pStyle w:val="Legenda"/>
        <w:keepNext/>
        <w:jc w:val="center"/>
      </w:pPr>
      <w:bookmarkStart w:id="11" w:name="_Toc152166171"/>
      <w:r>
        <w:t xml:space="preserve">Tabela </w:t>
      </w:r>
      <w:fldSimple w:instr=" SEQ Tabela \* ARABIC ">
        <w:r w:rsidR="00B3095A">
          <w:rPr>
            <w:noProof/>
          </w:rPr>
          <w:t>2</w:t>
        </w:r>
      </w:fldSimple>
      <w:r>
        <w:t xml:space="preserve"> – Descrição d</w:t>
      </w:r>
      <w:r w:rsidR="00DA0875">
        <w:t>a Farmácia Online</w:t>
      </w:r>
      <w:bookmarkEnd w:id="11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2276"/>
        <w:gridCol w:w="7367"/>
      </w:tblGrid>
      <w:tr w:rsidR="00D7011F" w14:paraId="1CB8F3A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51AAB39A" w14:textId="2BC1321B" w:rsidR="00D7011F" w:rsidRPr="00DA0875" w:rsidRDefault="00DA0875" w:rsidP="00DA0875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0" distB="0" distL="0" distR="0" wp14:anchorId="6093F56E" wp14:editId="273B56BA">
                  <wp:extent cx="6120130" cy="2956560"/>
                  <wp:effectExtent l="0" t="0" r="0" b="0"/>
                  <wp:docPr id="1052558958" name="Imagem 10525589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55895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011F" w14:paraId="613958A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121057E7" w:rsidR="00D7011F" w:rsidRPr="002C70FD" w:rsidRDefault="00DA087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DA0875">
              <w:t>Farmácia Online</w:t>
            </w:r>
          </w:p>
        </w:tc>
      </w:tr>
      <w:tr w:rsidR="00D7011F" w14:paraId="69949E0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17C364C8" w:rsidR="00D7011F" w:rsidRDefault="00000000" w:rsidP="007F4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38" w:history="1">
              <w:r w:rsidR="007F4BE5">
                <w:rPr>
                  <w:rStyle w:val="Hiperligao"/>
                </w:rPr>
                <w:t>https://www.afarmaciaonline.pt/</w:t>
              </w:r>
            </w:hyperlink>
          </w:p>
        </w:tc>
      </w:tr>
      <w:tr w:rsidR="00D7011F" w14:paraId="41BD083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0AD8FDBB" w:rsidR="00D7011F" w:rsidRDefault="004271C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WebSite</w:t>
            </w:r>
            <w:proofErr w:type="spellEnd"/>
            <w:r>
              <w:t xml:space="preserve"> de uma farmácia que </w:t>
            </w:r>
            <w:r w:rsidR="00323CDE">
              <w:t xml:space="preserve">permite </w:t>
            </w:r>
            <w:r w:rsidR="005132FC">
              <w:t>efetuar</w:t>
            </w:r>
            <w:r>
              <w:t xml:space="preserve"> </w:t>
            </w:r>
            <w:r w:rsidR="006E786E">
              <w:t xml:space="preserve">a </w:t>
            </w:r>
            <w:r w:rsidR="00661AFF">
              <w:t>compra</w:t>
            </w:r>
            <w:r>
              <w:t xml:space="preserve"> online </w:t>
            </w:r>
            <w:r w:rsidR="00323CDE">
              <w:t>dos produtos farmacêuticos</w:t>
            </w:r>
            <w:r w:rsidR="00E9213A">
              <w:t xml:space="preserve">, </w:t>
            </w:r>
            <w:r w:rsidR="00661AFF">
              <w:t>onde</w:t>
            </w:r>
            <w:r>
              <w:t xml:space="preserve"> o utente pode optar por receber em casa ou </w:t>
            </w:r>
            <w:r w:rsidR="00560AAB">
              <w:t>levantar</w:t>
            </w:r>
            <w:r w:rsidR="00661AFF">
              <w:t xml:space="preserve"> </w:t>
            </w:r>
            <w:r w:rsidR="00560AAB">
              <w:t>n</w:t>
            </w:r>
            <w:r w:rsidR="00661AFF">
              <w:t>a</w:t>
            </w:r>
            <w:r>
              <w:t xml:space="preserve"> farmácia </w:t>
            </w:r>
            <w:r w:rsidR="00323178">
              <w:t>pretendid</w:t>
            </w:r>
            <w:r w:rsidR="00BF0ADF">
              <w:t>a</w:t>
            </w:r>
            <w:r w:rsidR="00661AFF">
              <w:t>.</w:t>
            </w:r>
            <w:r>
              <w:t xml:space="preserve"> Também inclui a funcionalidade de escolher os medicamentos </w:t>
            </w:r>
            <w:r w:rsidR="00BB4FB4">
              <w:t>sujeitos a receita médica</w:t>
            </w:r>
            <w:r>
              <w:t xml:space="preserve"> e pode escolher onde os quer levantar. </w:t>
            </w:r>
            <w:r w:rsidR="00BF0ADF">
              <w:t>Este</w:t>
            </w:r>
            <w:r w:rsidR="00661AFF">
              <w:t xml:space="preserve"> também permite </w:t>
            </w:r>
            <w:r w:rsidR="00ED52F7">
              <w:t xml:space="preserve">a </w:t>
            </w:r>
            <w:r w:rsidR="00661AFF">
              <w:t>pesquisa</w:t>
            </w:r>
            <w:r w:rsidR="00A47F21">
              <w:t xml:space="preserve"> do</w:t>
            </w:r>
            <w:r w:rsidR="00657094">
              <w:t>s</w:t>
            </w:r>
            <w:r w:rsidR="00A47F21">
              <w:t xml:space="preserve"> produto</w:t>
            </w:r>
            <w:r w:rsidR="00657094">
              <w:t>s</w:t>
            </w:r>
            <w:r w:rsidR="00A47F21">
              <w:t xml:space="preserve"> por </w:t>
            </w:r>
            <w:r w:rsidR="00657094">
              <w:t>categorias</w:t>
            </w:r>
            <w:r w:rsidR="00A47F21">
              <w:t xml:space="preserve"> (Promoções, </w:t>
            </w:r>
            <w:proofErr w:type="spellStart"/>
            <w:r w:rsidR="00A47F21">
              <w:t>Dermocosmética</w:t>
            </w:r>
            <w:proofErr w:type="spellEnd"/>
            <w:r w:rsidR="00A47F21">
              <w:t xml:space="preserve">, Vitaminas, Bem-Estar, </w:t>
            </w:r>
            <w:r w:rsidR="00657094">
              <w:t>e</w:t>
            </w:r>
            <w:r w:rsidR="00A47F21">
              <w:t xml:space="preserve"> Mamã e Bebé).</w:t>
            </w:r>
          </w:p>
        </w:tc>
      </w:tr>
      <w:tr w:rsidR="00D7011F" w14:paraId="1626D74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03F4B11A" w:rsidR="00D7011F" w:rsidRDefault="00B9505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Possui </w:t>
            </w:r>
            <w:r w:rsidR="0012460F">
              <w:t xml:space="preserve">opção de </w:t>
            </w:r>
            <w:r w:rsidR="00E35DC3">
              <w:t>favoritos</w:t>
            </w:r>
            <w:r w:rsidR="0005074A">
              <w:t xml:space="preserve">, </w:t>
            </w:r>
            <w:r w:rsidR="003969AA">
              <w:t>contem</w:t>
            </w:r>
            <w:r w:rsidR="008F6485">
              <w:t xml:space="preserve"> também</w:t>
            </w:r>
            <w:r w:rsidR="00A37250">
              <w:t xml:space="preserve"> </w:t>
            </w:r>
            <w:r w:rsidR="003969AA">
              <w:t>uma opção de</w:t>
            </w:r>
            <w:r w:rsidR="00A37250">
              <w:t xml:space="preserve"> interação direta com o ap</w:t>
            </w:r>
            <w:r w:rsidR="003969AA">
              <w:t>o</w:t>
            </w:r>
            <w:r w:rsidR="00A37250">
              <w:t>io ao cliente</w:t>
            </w:r>
            <w:r w:rsidR="00AF7038">
              <w:t xml:space="preserve">, e </w:t>
            </w:r>
            <w:r w:rsidR="000541A9">
              <w:t xml:space="preserve">na opção de medicamentos </w:t>
            </w:r>
            <w:r w:rsidR="00B90F37">
              <w:t>sujeitos a</w:t>
            </w:r>
            <w:r w:rsidR="000541A9">
              <w:t xml:space="preserve"> receita médica </w:t>
            </w:r>
            <w:r w:rsidR="001E15AA">
              <w:t xml:space="preserve">são apresentados </w:t>
            </w:r>
            <w:r w:rsidR="000541A9">
              <w:t>os produtos que necessitam deste comprovativo.</w:t>
            </w:r>
          </w:p>
        </w:tc>
      </w:tr>
      <w:tr w:rsidR="00D7011F" w14:paraId="6D77B01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54D7D917" w:rsidR="00D7011F" w:rsidRDefault="00A628F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Design pouco intuitivo</w:t>
            </w:r>
            <w:r w:rsidR="008848AD">
              <w:t xml:space="preserve">, </w:t>
            </w:r>
            <w:r w:rsidR="00FD13C0">
              <w:t xml:space="preserve">e </w:t>
            </w:r>
            <w:r w:rsidR="006B6FC8">
              <w:t>na</w:t>
            </w:r>
            <w:r w:rsidR="008848AD">
              <w:t xml:space="preserve"> opção</w:t>
            </w:r>
            <w:r w:rsidR="00E07F4E">
              <w:t xml:space="preserve"> </w:t>
            </w:r>
            <w:r w:rsidR="006B6FC8">
              <w:t xml:space="preserve">de farmácias </w:t>
            </w:r>
            <w:r w:rsidR="00347B8C">
              <w:t>disponíveis</w:t>
            </w:r>
            <w:r w:rsidR="006B6FC8">
              <w:t xml:space="preserve"> </w:t>
            </w:r>
            <w:r w:rsidR="00F00064">
              <w:t xml:space="preserve">a este sistema </w:t>
            </w:r>
            <w:r w:rsidR="00E07F4E">
              <w:t xml:space="preserve">apresenta </w:t>
            </w:r>
            <w:r w:rsidR="00F26717">
              <w:t>uma</w:t>
            </w:r>
            <w:r w:rsidR="00E07F4E">
              <w:t xml:space="preserve"> lista </w:t>
            </w:r>
            <w:r w:rsidR="00187FCF">
              <w:t xml:space="preserve">muito </w:t>
            </w:r>
            <w:r w:rsidR="00E07F4E">
              <w:t>extensa</w:t>
            </w:r>
            <w:r w:rsidR="00F26717">
              <w:t xml:space="preserve"> das </w:t>
            </w:r>
            <w:r w:rsidR="006B6FC8">
              <w:t>farmácias</w:t>
            </w:r>
            <w:r w:rsidR="00AF7038">
              <w:t>.</w:t>
            </w:r>
          </w:p>
        </w:tc>
      </w:tr>
      <w:tr w:rsidR="00D7011F" w14:paraId="0E86283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6C0BA56C" w:rsidR="00D7011F" w:rsidRDefault="001F570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Não contem a opção de localização </w:t>
            </w:r>
            <w:r w:rsidR="007F49AD">
              <w:t>via GPS</w:t>
            </w:r>
            <w:r w:rsidR="00244311">
              <w:t xml:space="preserve"> </w:t>
            </w:r>
            <w:r>
              <w:t>d</w:t>
            </w:r>
            <w:r w:rsidR="001C4E85">
              <w:t>as</w:t>
            </w:r>
            <w:r>
              <w:t xml:space="preserve"> farmácias </w:t>
            </w:r>
            <w:r w:rsidR="00F55BDE">
              <w:t xml:space="preserve">mais </w:t>
            </w:r>
            <w:r>
              <w:t>próximas do utilizador</w:t>
            </w:r>
            <w:r w:rsidR="0090659B">
              <w:t>.</w:t>
            </w:r>
          </w:p>
        </w:tc>
      </w:tr>
    </w:tbl>
    <w:p w14:paraId="5469662C" w14:textId="77777777" w:rsidR="00D7011F" w:rsidRDefault="00D7011F" w:rsidP="00922C52"/>
    <w:p w14:paraId="733B9A7A" w14:textId="3DFE0CDF" w:rsidR="007F4BE5" w:rsidRDefault="007F4BE5">
      <w:pPr>
        <w:spacing w:after="160"/>
        <w:jc w:val="left"/>
      </w:pPr>
      <w:r>
        <w:br w:type="page"/>
      </w:r>
    </w:p>
    <w:p w14:paraId="56409409" w14:textId="77777777" w:rsidR="00922C52" w:rsidRDefault="00922C52" w:rsidP="00015B4A"/>
    <w:p w14:paraId="1E2BE062" w14:textId="0155760F" w:rsidR="00D7011F" w:rsidRDefault="007F5404" w:rsidP="00D7011F">
      <w:pPr>
        <w:pStyle w:val="Ttulo3"/>
      </w:pPr>
      <w:bookmarkStart w:id="12" w:name="_Toc152166126"/>
      <w:r>
        <w:t>Loja da Farmácia</w:t>
      </w:r>
      <w:bookmarkEnd w:id="12"/>
      <w:r>
        <w:t xml:space="preserve"> </w:t>
      </w:r>
    </w:p>
    <w:p w14:paraId="144BDE21" w14:textId="688BBEAF" w:rsidR="00D7011F" w:rsidRDefault="00D7011F" w:rsidP="00D7011F">
      <w:pPr>
        <w:pStyle w:val="Legenda"/>
        <w:keepNext/>
        <w:jc w:val="center"/>
      </w:pPr>
      <w:bookmarkStart w:id="13" w:name="_Toc152166172"/>
      <w:r>
        <w:t xml:space="preserve">Tabela </w:t>
      </w:r>
      <w:fldSimple w:instr=" SEQ Tabela \* ARABIC ">
        <w:r w:rsidR="00B3095A">
          <w:rPr>
            <w:noProof/>
          </w:rPr>
          <w:t>3</w:t>
        </w:r>
      </w:fldSimple>
      <w:r>
        <w:t xml:space="preserve"> – Descrição d</w:t>
      </w:r>
      <w:r w:rsidR="0088107E">
        <w:t>a Loja da Farmácia</w:t>
      </w:r>
      <w:bookmarkEnd w:id="13"/>
    </w:p>
    <w:tbl>
      <w:tblPr>
        <w:tblStyle w:val="TabeladeGrelha7Colorida-Destaque3"/>
        <w:tblW w:w="9643" w:type="dxa"/>
        <w:tblInd w:w="-5" w:type="dxa"/>
        <w:tblLook w:val="04A0" w:firstRow="1" w:lastRow="0" w:firstColumn="1" w:lastColumn="0" w:noHBand="0" w:noVBand="1"/>
      </w:tblPr>
      <w:tblGrid>
        <w:gridCol w:w="2490"/>
        <w:gridCol w:w="7153"/>
      </w:tblGrid>
      <w:tr w:rsidR="00D7011F" w14:paraId="4C28C430" w14:textId="77777777" w:rsidTr="008F17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43" w:type="dxa"/>
            <w:gridSpan w:val="2"/>
          </w:tcPr>
          <w:p w14:paraId="3D955940" w14:textId="030F921B" w:rsidR="00D7011F" w:rsidRDefault="00BA12BF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0" distB="0" distL="0" distR="0" wp14:anchorId="0764D919" wp14:editId="42E94BE8">
                  <wp:extent cx="6120130" cy="2950210"/>
                  <wp:effectExtent l="0" t="0" r="0" b="2540"/>
                  <wp:docPr id="1398516315" name="Imagem 1398516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51631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5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DCE1C" w14:textId="15FEB9ED" w:rsidR="00D7011F" w:rsidRPr="00D7011F" w:rsidRDefault="00D7011F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8F17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52FB523C" w14:textId="77777777" w:rsidR="00D7011F" w:rsidRPr="00037121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037121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409" w:type="dxa"/>
          </w:tcPr>
          <w:p w14:paraId="0E8E97C0" w14:textId="58D2A79E" w:rsidR="00D7011F" w:rsidRPr="00037121" w:rsidRDefault="000371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7121">
              <w:t>Loja da Farmácia</w:t>
            </w:r>
          </w:p>
        </w:tc>
      </w:tr>
      <w:tr w:rsidR="00D7011F" w14:paraId="48BFCD10" w14:textId="77777777" w:rsidTr="008F17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7C753349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409" w:type="dxa"/>
          </w:tcPr>
          <w:p w14:paraId="373D6105" w14:textId="42825FC9" w:rsidR="00D7011F" w:rsidRPr="00037121" w:rsidRDefault="00000000" w:rsidP="000371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563C1" w:themeColor="hyperlink"/>
                <w:u w:val="single"/>
              </w:rPr>
            </w:pPr>
            <w:hyperlink r:id="rId40" w:history="1">
              <w:r w:rsidR="00037121">
                <w:rPr>
                  <w:rStyle w:val="Hiperligao"/>
                </w:rPr>
                <w:t>https://www.lojadafarmacia.com/pt</w:t>
              </w:r>
            </w:hyperlink>
          </w:p>
        </w:tc>
      </w:tr>
      <w:tr w:rsidR="008F1739" w14:paraId="47EF92EE" w14:textId="77777777" w:rsidTr="008F17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012ACD43" w14:textId="77777777" w:rsidR="008F1739" w:rsidRPr="00D7011F" w:rsidRDefault="008F1739" w:rsidP="008F1739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409" w:type="dxa"/>
          </w:tcPr>
          <w:p w14:paraId="62112CC6" w14:textId="3491A2A4" w:rsidR="008F1739" w:rsidRDefault="00E8638E" w:rsidP="008F173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Website p</w:t>
            </w:r>
            <w:r w:rsidR="00DF2202">
              <w:t>ermite</w:t>
            </w:r>
            <w:r w:rsidR="0096054F">
              <w:t xml:space="preserve"> </w:t>
            </w:r>
            <w:r w:rsidR="008F1739">
              <w:t xml:space="preserve">realizar compras online onde o utente </w:t>
            </w:r>
            <w:r w:rsidR="00E015DA">
              <w:t>apenas pode a</w:t>
            </w:r>
            <w:r w:rsidR="00FE55AB">
              <w:t>s</w:t>
            </w:r>
            <w:r w:rsidR="00E015DA">
              <w:t xml:space="preserve"> receber em casa</w:t>
            </w:r>
            <w:r w:rsidR="008F1739">
              <w:t xml:space="preserve">. </w:t>
            </w:r>
            <w:r w:rsidR="006C54E1">
              <w:t>É possível o utente aderir a uma news</w:t>
            </w:r>
            <w:r w:rsidR="001F2B90">
              <w:t>letter</w:t>
            </w:r>
            <w:r w:rsidR="009D0EA5">
              <w:t xml:space="preserve"> para obter 5% de desconto</w:t>
            </w:r>
            <w:r w:rsidR="006B46F3">
              <w:t xml:space="preserve">. O sistema </w:t>
            </w:r>
            <w:r w:rsidR="00C11631">
              <w:t>oferece</w:t>
            </w:r>
            <w:r w:rsidR="006B46F3">
              <w:t xml:space="preserve"> </w:t>
            </w:r>
            <w:r w:rsidR="009C5A63">
              <w:t>também a</w:t>
            </w:r>
            <w:r w:rsidR="006B46F3">
              <w:t xml:space="preserve">o utente </w:t>
            </w:r>
            <w:r w:rsidR="00790749">
              <w:t xml:space="preserve">caso </w:t>
            </w:r>
            <w:r w:rsidR="006B46F3">
              <w:t>t</w:t>
            </w:r>
            <w:r w:rsidR="00790749">
              <w:t>enha</w:t>
            </w:r>
            <w:r w:rsidR="006B46F3">
              <w:t xml:space="preserve"> algum problema ou dúvida</w:t>
            </w:r>
            <w:r w:rsidR="00570BCF">
              <w:t>,</w:t>
            </w:r>
            <w:r w:rsidR="006B46F3">
              <w:t xml:space="preserve"> </w:t>
            </w:r>
            <w:r w:rsidR="00C30BD5">
              <w:t>pode</w:t>
            </w:r>
            <w:r w:rsidR="006B46F3">
              <w:t xml:space="preserve"> a</w:t>
            </w:r>
            <w:r w:rsidR="005E6F06">
              <w:t>s esclarecer</w:t>
            </w:r>
            <w:r w:rsidR="006B46F3">
              <w:t xml:space="preserve"> através de um chat</w:t>
            </w:r>
            <w:r w:rsidR="004367E1">
              <w:t xml:space="preserve"> disponível para o efeito</w:t>
            </w:r>
            <w:r w:rsidR="006B46F3">
              <w:t>.</w:t>
            </w:r>
          </w:p>
        </w:tc>
      </w:tr>
      <w:tr w:rsidR="00D7011F" w14:paraId="67F4B427" w14:textId="77777777" w:rsidTr="008F17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4CE48216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409" w:type="dxa"/>
          </w:tcPr>
          <w:p w14:paraId="755F66B9" w14:textId="030CB88F" w:rsidR="00D7011F" w:rsidRDefault="0008426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Promoções e campanhas</w:t>
            </w:r>
            <w:r w:rsidR="008A6152">
              <w:t xml:space="preserve"> bem </w:t>
            </w:r>
            <w:r w:rsidR="00066BDE">
              <w:t>visíveis, chat para falar com um farmacêutico</w:t>
            </w:r>
            <w:r w:rsidR="005F3E0E">
              <w:t xml:space="preserve">, </w:t>
            </w:r>
            <w:r w:rsidR="007E11B7">
              <w:t>e</w:t>
            </w:r>
            <w:r w:rsidR="005F3E0E">
              <w:t xml:space="preserve"> pesquisa de produtos por marca</w:t>
            </w:r>
            <w:r w:rsidR="00EC0CB7">
              <w:t>.</w:t>
            </w:r>
          </w:p>
        </w:tc>
      </w:tr>
      <w:tr w:rsidR="00D7011F" w14:paraId="6E3A7852" w14:textId="77777777" w:rsidTr="008F17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31B01A34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409" w:type="dxa"/>
          </w:tcPr>
          <w:p w14:paraId="4BEA1528" w14:textId="37E3B8DC" w:rsidR="00D7011F" w:rsidRDefault="0076065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Não </w:t>
            </w:r>
            <w:r w:rsidR="00272273">
              <w:t>contem</w:t>
            </w:r>
            <w:r>
              <w:t xml:space="preserve"> a opção de recolh</w:t>
            </w:r>
            <w:r w:rsidR="00272273">
              <w:t>a das</w:t>
            </w:r>
            <w:r>
              <w:t xml:space="preserve"> encomendas numa loja</w:t>
            </w:r>
            <w:r w:rsidR="00B96A59">
              <w:t xml:space="preserve"> física.</w:t>
            </w:r>
          </w:p>
        </w:tc>
      </w:tr>
      <w:tr w:rsidR="00D7011F" w14:paraId="7B446F9D" w14:textId="77777777" w:rsidTr="008F17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5426C4FE" w14:textId="77777777" w:rsidR="00D7011F" w:rsidRPr="00D7011F" w:rsidRDefault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409" w:type="dxa"/>
          </w:tcPr>
          <w:p w14:paraId="6E6030FE" w14:textId="585D4FC3" w:rsidR="00D7011F" w:rsidRDefault="0036267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Pesquisa por nome em uma categoria</w:t>
            </w:r>
            <w:r w:rsidR="00B96A59">
              <w:t>.</w:t>
            </w:r>
          </w:p>
        </w:tc>
      </w:tr>
    </w:tbl>
    <w:p w14:paraId="1D04864B" w14:textId="77777777" w:rsidR="00D7011F" w:rsidRDefault="00D7011F" w:rsidP="00015B4A"/>
    <w:p w14:paraId="10A56935" w14:textId="4E846842" w:rsidR="00D2223B" w:rsidRDefault="009101CB" w:rsidP="00EF55E9">
      <w:pPr>
        <w:pStyle w:val="Ttulo3"/>
      </w:pPr>
      <w:bookmarkStart w:id="14" w:name="_Toc152166127"/>
      <w:r>
        <w:lastRenderedPageBreak/>
        <w:t xml:space="preserve">Farmácias </w:t>
      </w:r>
      <w:proofErr w:type="spellStart"/>
      <w:r>
        <w:t>Direct</w:t>
      </w:r>
      <w:bookmarkEnd w:id="14"/>
      <w:proofErr w:type="spellEnd"/>
    </w:p>
    <w:p w14:paraId="622C97E3" w14:textId="58D8853B" w:rsidR="009101CB" w:rsidRDefault="009101CB" w:rsidP="009101CB">
      <w:pPr>
        <w:pStyle w:val="Legenda"/>
        <w:keepNext/>
        <w:jc w:val="center"/>
      </w:pPr>
      <w:bookmarkStart w:id="15" w:name="_Toc152166173"/>
      <w:r>
        <w:t xml:space="preserve">Tabela </w:t>
      </w:r>
      <w:fldSimple w:instr=" SEQ Tabela \* ARABIC ">
        <w:r w:rsidR="00B3095A">
          <w:rPr>
            <w:noProof/>
          </w:rPr>
          <w:t>4</w:t>
        </w:r>
      </w:fldSimple>
      <w:r>
        <w:t xml:space="preserve"> – Descrição da Loja da Farmácia</w:t>
      </w:r>
      <w:bookmarkEnd w:id="15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401"/>
        <w:gridCol w:w="8242"/>
      </w:tblGrid>
      <w:tr w:rsidR="009101CB" w14:paraId="4BEAECB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63CBC06C" w14:textId="4FCC7291" w:rsidR="009101CB" w:rsidRDefault="00066483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0" distB="0" distL="0" distR="0" wp14:anchorId="71540063" wp14:editId="3A80CFF9">
                  <wp:extent cx="2186656" cy="4533900"/>
                  <wp:effectExtent l="0" t="0" r="4445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156" cy="4547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A1CAB9" w14:textId="77777777" w:rsidR="009101CB" w:rsidRPr="00D7011F" w:rsidRDefault="009101CB">
            <w:pPr>
              <w:jc w:val="center"/>
              <w:rPr>
                <w:b w:val="0"/>
                <w:bCs w:val="0"/>
              </w:rPr>
            </w:pPr>
          </w:p>
        </w:tc>
      </w:tr>
      <w:tr w:rsidR="009101CB" w14:paraId="7C029E5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E888D64" w14:textId="77777777" w:rsidR="009101CB" w:rsidRPr="00037121" w:rsidRDefault="009101CB">
            <w:pPr>
              <w:jc w:val="right"/>
              <w:rPr>
                <w:b/>
                <w:bCs/>
                <w:i w:val="0"/>
                <w:iCs w:val="0"/>
              </w:rPr>
            </w:pPr>
            <w:r w:rsidRPr="00037121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27A4E56F" w14:textId="24CAD5B2" w:rsidR="009101CB" w:rsidRPr="00037121" w:rsidRDefault="00996C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Farmácias </w:t>
            </w:r>
            <w:proofErr w:type="spellStart"/>
            <w:r w:rsidR="0053284C">
              <w:t>D</w:t>
            </w:r>
            <w:r>
              <w:t>irect</w:t>
            </w:r>
            <w:proofErr w:type="spellEnd"/>
          </w:p>
        </w:tc>
      </w:tr>
      <w:tr w:rsidR="009101CB" w14:paraId="7E1B654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80CF8A" w14:textId="77777777" w:rsidR="009101CB" w:rsidRPr="00D7011F" w:rsidRDefault="009101CB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67A69E7F" w14:textId="5CED2C87" w:rsidR="009101CB" w:rsidRPr="00404017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42" w:history="1">
              <w:r w:rsidR="00404017">
                <w:rPr>
                  <w:rStyle w:val="Hiperligao"/>
                </w:rPr>
                <w:t>https://play.google.com/store/apps/details?id=com.lluraferi.farmaciasdirect&amp;hl=pt_PT&amp;gl=US&amp;pli=1</w:t>
              </w:r>
            </w:hyperlink>
          </w:p>
        </w:tc>
      </w:tr>
      <w:tr w:rsidR="009101CB" w14:paraId="319052B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0900EC" w14:textId="77777777" w:rsidR="009101CB" w:rsidRPr="00D7011F" w:rsidRDefault="009101CB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0755D7E" w14:textId="1AB1D5C4" w:rsidR="009101CB" w:rsidRDefault="00EB7B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aplicação</w:t>
            </w:r>
            <w:r w:rsidR="001A7217">
              <w:t xml:space="preserve"> pode realizar compras online onde o utente apenas pode a receber em casa.</w:t>
            </w:r>
            <w:r w:rsidR="004C5910">
              <w:t xml:space="preserve"> O sistema oferece uma </w:t>
            </w:r>
            <w:r w:rsidR="00E37D22">
              <w:t xml:space="preserve">aba de promoções </w:t>
            </w:r>
            <w:r w:rsidR="009231A8">
              <w:t>através de cupões</w:t>
            </w:r>
            <w:r w:rsidR="00B63F11">
              <w:t>.</w:t>
            </w:r>
            <w:r w:rsidR="00765A68">
              <w:t xml:space="preserve"> Este também permite a pesquisa dos produtos por categorias.</w:t>
            </w:r>
            <w:r w:rsidR="008B1978">
              <w:t xml:space="preserve"> O sistema também tem uma aba de alertas </w:t>
            </w:r>
          </w:p>
        </w:tc>
      </w:tr>
      <w:tr w:rsidR="009101CB" w14:paraId="4C320FC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8C1E2D8" w14:textId="77777777" w:rsidR="009101CB" w:rsidRPr="00D7011F" w:rsidRDefault="009101CB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11282577" w14:textId="07DB39D7" w:rsidR="009101CB" w:rsidRDefault="0020018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Seleção de idioma no </w:t>
            </w:r>
            <w:r w:rsidR="00A635E5">
              <w:t>início</w:t>
            </w:r>
            <w:r w:rsidR="00120F18">
              <w:t xml:space="preserve"> da aplicação</w:t>
            </w:r>
            <w:r w:rsidR="00B832A0">
              <w:t>. Compatibilidade com android e IOS</w:t>
            </w:r>
            <w:r w:rsidR="00B63F11">
              <w:t>.</w:t>
            </w:r>
          </w:p>
        </w:tc>
      </w:tr>
      <w:tr w:rsidR="009101CB" w14:paraId="35B737C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793F057" w14:textId="77777777" w:rsidR="009101CB" w:rsidRPr="00D7011F" w:rsidRDefault="009101CB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1780DD3" w14:textId="0681F9EA" w:rsidR="009101CB" w:rsidRDefault="00A635E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Aplicação pouco responsiva</w:t>
            </w:r>
            <w:r w:rsidR="00A612CE">
              <w:t xml:space="preserve">, </w:t>
            </w:r>
            <w:r w:rsidR="007D5E5B">
              <w:t>português/tradução inconsistente</w:t>
            </w:r>
            <w:r w:rsidR="00736B38">
              <w:t>.</w:t>
            </w:r>
          </w:p>
        </w:tc>
      </w:tr>
      <w:tr w:rsidR="009101CB" w14:paraId="494FF41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0E3F595" w14:textId="77777777" w:rsidR="009101CB" w:rsidRPr="00D7011F" w:rsidRDefault="009101CB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4512D9E" w14:textId="41A753B3" w:rsidR="009101CB" w:rsidRDefault="0044538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Não tem </w:t>
            </w:r>
            <w:r w:rsidR="00065F4C">
              <w:t xml:space="preserve">funcionalidade de </w:t>
            </w:r>
            <w:r w:rsidR="001E4DB8">
              <w:t xml:space="preserve">localização via </w:t>
            </w:r>
            <w:r w:rsidR="00065F4C">
              <w:t>GPS</w:t>
            </w:r>
            <w:r w:rsidR="00661EED">
              <w:t xml:space="preserve"> das farmácias mais próximas do utilizador</w:t>
            </w:r>
            <w:r w:rsidR="001E4DB8">
              <w:t>.</w:t>
            </w:r>
          </w:p>
        </w:tc>
      </w:tr>
    </w:tbl>
    <w:p w14:paraId="1B541390" w14:textId="77777777" w:rsidR="009101CB" w:rsidRDefault="009101CB" w:rsidP="009101CB"/>
    <w:p w14:paraId="6A693BEB" w14:textId="5861DC48" w:rsidR="009101CB" w:rsidRDefault="009101CB">
      <w:pPr>
        <w:spacing w:after="160"/>
        <w:jc w:val="left"/>
      </w:pPr>
      <w:r>
        <w:br w:type="page"/>
      </w:r>
    </w:p>
    <w:p w14:paraId="3D4C9BAF" w14:textId="77777777" w:rsidR="009101CB" w:rsidRPr="009101CB" w:rsidRDefault="009101CB" w:rsidP="009101CB"/>
    <w:p w14:paraId="534E3CAC" w14:textId="77777777" w:rsidR="009101CB" w:rsidRPr="009101CB" w:rsidRDefault="009101CB" w:rsidP="009101CB"/>
    <w:p w14:paraId="79713932" w14:textId="34C90595" w:rsidR="00922C52" w:rsidRDefault="00EF55E9" w:rsidP="00015B4A">
      <w:pPr>
        <w:pStyle w:val="Ttulo3"/>
      </w:pPr>
      <w:bookmarkStart w:id="16" w:name="_Toc152166128"/>
      <w:r>
        <w:t>Comparação dos Sistemas</w:t>
      </w:r>
      <w:bookmarkEnd w:id="16"/>
    </w:p>
    <w:p w14:paraId="3F698266" w14:textId="0641150C" w:rsidR="0043019C" w:rsidRDefault="0043019C" w:rsidP="0043019C">
      <w:pPr>
        <w:pStyle w:val="Legenda"/>
        <w:keepNext/>
        <w:jc w:val="center"/>
      </w:pPr>
      <w:bookmarkStart w:id="17" w:name="_Toc152166174"/>
      <w:r>
        <w:t xml:space="preserve">Tabela </w:t>
      </w:r>
      <w:fldSimple w:instr=" SEQ Tabela \* ARABIC ">
        <w:r w:rsidR="00B3095A">
          <w:rPr>
            <w:noProof/>
          </w:rPr>
          <w:t>5</w:t>
        </w:r>
      </w:fldSimple>
      <w:r w:rsidR="00EF55E9">
        <w:t xml:space="preserve"> – Resumo das características</w:t>
      </w:r>
      <w:r w:rsidR="009B3464">
        <w:t xml:space="preserve">/funcionalidades </w:t>
      </w:r>
      <w:r w:rsidR="00EF55E9">
        <w:t>dos Sistemas concorrenciais</w:t>
      </w:r>
      <w:bookmarkEnd w:id="17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152"/>
        <w:gridCol w:w="1925"/>
        <w:gridCol w:w="1925"/>
        <w:gridCol w:w="1925"/>
        <w:gridCol w:w="1711"/>
      </w:tblGrid>
      <w:tr w:rsidR="00D2223B" w14:paraId="3C403685" w14:textId="4F19FAE4" w:rsidTr="00D222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52" w:type="dxa"/>
          </w:tcPr>
          <w:p w14:paraId="1C26011A" w14:textId="56338DD5" w:rsidR="00D2223B" w:rsidRDefault="00D2223B">
            <w:r>
              <w:t>Funcionalidades</w:t>
            </w:r>
          </w:p>
        </w:tc>
        <w:tc>
          <w:tcPr>
            <w:tcW w:w="1925" w:type="dxa"/>
          </w:tcPr>
          <w:p w14:paraId="79050C9F" w14:textId="1AACD174" w:rsidR="00D2223B" w:rsidRDefault="00CD1B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Farmácias </w:t>
            </w:r>
            <w:proofErr w:type="gramStart"/>
            <w:r>
              <w:t>Portuguesas</w:t>
            </w:r>
            <w:proofErr w:type="gramEnd"/>
          </w:p>
        </w:tc>
        <w:tc>
          <w:tcPr>
            <w:tcW w:w="1925" w:type="dxa"/>
          </w:tcPr>
          <w:p w14:paraId="51C22938" w14:textId="0378CA17" w:rsidR="00D2223B" w:rsidRDefault="00CD1B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Farmácia Online</w:t>
            </w:r>
          </w:p>
        </w:tc>
        <w:tc>
          <w:tcPr>
            <w:tcW w:w="1925" w:type="dxa"/>
          </w:tcPr>
          <w:p w14:paraId="20B4341E" w14:textId="067084D6" w:rsidR="00D2223B" w:rsidRDefault="00CD1B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Loja da Farmácia</w:t>
            </w:r>
          </w:p>
        </w:tc>
        <w:tc>
          <w:tcPr>
            <w:tcW w:w="1711" w:type="dxa"/>
          </w:tcPr>
          <w:p w14:paraId="32BACD87" w14:textId="0A8F0F5C" w:rsidR="00D2223B" w:rsidRPr="00F55385" w:rsidRDefault="00CD1B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D1BAE">
              <w:t>Farmácia</w:t>
            </w:r>
            <w:r>
              <w:t xml:space="preserve">s </w:t>
            </w:r>
            <w:proofErr w:type="spellStart"/>
            <w:r w:rsidRPr="00CD1BAE">
              <w:t>Direct</w:t>
            </w:r>
            <w:proofErr w:type="spellEnd"/>
          </w:p>
        </w:tc>
      </w:tr>
      <w:tr w:rsidR="00D2223B" w14:paraId="1DBD4ABF" w14:textId="2C1BCC34" w:rsidTr="00D222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06785B12" w14:textId="08FB7C7C" w:rsidR="00D2223B" w:rsidRPr="002C70FD" w:rsidRDefault="00C802B5">
            <w:pPr>
              <w:rPr>
                <w:highlight w:val="yellow"/>
              </w:rPr>
            </w:pPr>
            <w:r w:rsidRPr="00C802B5">
              <w:t>C</w:t>
            </w:r>
            <w:r>
              <w:t>ate</w:t>
            </w:r>
            <w:r w:rsidR="000058C9">
              <w:t>gorias</w:t>
            </w:r>
          </w:p>
        </w:tc>
        <w:tc>
          <w:tcPr>
            <w:tcW w:w="1925" w:type="dxa"/>
          </w:tcPr>
          <w:p w14:paraId="524A7158" w14:textId="6CBF818C" w:rsidR="00D2223B" w:rsidRPr="00C55198" w:rsidRDefault="002B41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198">
              <w:t>X</w:t>
            </w:r>
          </w:p>
        </w:tc>
        <w:tc>
          <w:tcPr>
            <w:tcW w:w="1925" w:type="dxa"/>
          </w:tcPr>
          <w:p w14:paraId="0CEB1277" w14:textId="05B2CA98" w:rsidR="00D2223B" w:rsidRPr="00C55198" w:rsidRDefault="002B41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198">
              <w:t>X</w:t>
            </w:r>
          </w:p>
        </w:tc>
        <w:tc>
          <w:tcPr>
            <w:tcW w:w="1925" w:type="dxa"/>
          </w:tcPr>
          <w:p w14:paraId="31301C60" w14:textId="6A97FF99" w:rsidR="00D2223B" w:rsidRPr="00C55198" w:rsidRDefault="002B41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198">
              <w:t>X</w:t>
            </w:r>
          </w:p>
        </w:tc>
        <w:tc>
          <w:tcPr>
            <w:tcW w:w="1711" w:type="dxa"/>
          </w:tcPr>
          <w:p w14:paraId="4175BA49" w14:textId="6F9C0F92" w:rsidR="00D2223B" w:rsidRPr="00C55198" w:rsidRDefault="008206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5198">
              <w:t>X</w:t>
            </w:r>
          </w:p>
        </w:tc>
      </w:tr>
      <w:tr w:rsidR="00D2223B" w14:paraId="05AB1805" w14:textId="1E8A25D1" w:rsidTr="00D222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01E939E3" w14:textId="4D103AAC" w:rsidR="00D2223B" w:rsidRPr="002C70FD" w:rsidRDefault="004067AC">
            <w:pPr>
              <w:rPr>
                <w:highlight w:val="yellow"/>
              </w:rPr>
            </w:pPr>
            <w:r w:rsidRPr="004067AC">
              <w:t>L</w:t>
            </w:r>
            <w:r w:rsidR="00E505FE">
              <w:t>ocalização</w:t>
            </w:r>
          </w:p>
        </w:tc>
        <w:tc>
          <w:tcPr>
            <w:tcW w:w="1925" w:type="dxa"/>
          </w:tcPr>
          <w:p w14:paraId="6B5E6B4A" w14:textId="510E55C7" w:rsidR="00D2223B" w:rsidRDefault="008206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2046EE13" w14:textId="16CFDC07" w:rsidR="00D2223B" w:rsidRDefault="00612B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5C280094" w14:textId="00A6810B" w:rsidR="00D2223B" w:rsidRDefault="008206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711" w:type="dxa"/>
          </w:tcPr>
          <w:p w14:paraId="34D98AA2" w14:textId="7E0B5C2A" w:rsidR="00D2223B" w:rsidRDefault="009959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D2223B" w14:paraId="2C1D102A" w14:textId="284E9A5C" w:rsidTr="00D222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0FC51AA9" w14:textId="590002D8" w:rsidR="00D2223B" w:rsidRPr="002C70FD" w:rsidRDefault="005A4649">
            <w:pPr>
              <w:rPr>
                <w:highlight w:val="yellow"/>
              </w:rPr>
            </w:pPr>
            <w:r w:rsidRPr="005A4649">
              <w:t>P</w:t>
            </w:r>
            <w:r>
              <w:t>esquisa de produtos</w:t>
            </w:r>
          </w:p>
        </w:tc>
        <w:tc>
          <w:tcPr>
            <w:tcW w:w="1925" w:type="dxa"/>
          </w:tcPr>
          <w:p w14:paraId="179C8AA2" w14:textId="2DD2208C" w:rsidR="00D2223B" w:rsidRDefault="009959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6B7F1608" w14:textId="713774B2" w:rsidR="00D2223B" w:rsidRDefault="009959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057D1F0E" w14:textId="7784C8B2" w:rsidR="00D2223B" w:rsidRDefault="009959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711" w:type="dxa"/>
          </w:tcPr>
          <w:p w14:paraId="6A848F6A" w14:textId="3C145491" w:rsidR="00D2223B" w:rsidRDefault="009959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D2223B" w14:paraId="61099E75" w14:textId="28590E2B" w:rsidTr="00D222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7201D7F2" w14:textId="737663C5" w:rsidR="00D2223B" w:rsidRPr="002C70FD" w:rsidRDefault="0091057F">
            <w:pPr>
              <w:rPr>
                <w:highlight w:val="yellow"/>
              </w:rPr>
            </w:pPr>
            <w:r w:rsidRPr="0091057F">
              <w:t>Recolha de Produtos numa localização</w:t>
            </w:r>
          </w:p>
        </w:tc>
        <w:tc>
          <w:tcPr>
            <w:tcW w:w="1925" w:type="dxa"/>
          </w:tcPr>
          <w:p w14:paraId="4BC66410" w14:textId="14DBB537" w:rsidR="00D2223B" w:rsidRDefault="009959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14F98B1D" w14:textId="04B8A32C" w:rsidR="00D2223B" w:rsidRDefault="009959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925" w:type="dxa"/>
          </w:tcPr>
          <w:p w14:paraId="445A8E15" w14:textId="3A58756C" w:rsidR="00D2223B" w:rsidRDefault="009959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711" w:type="dxa"/>
          </w:tcPr>
          <w:p w14:paraId="7B81608F" w14:textId="6E9D910A" w:rsidR="00D2223B" w:rsidRDefault="009959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D2223B" w14:paraId="3C7ED1DF" w14:textId="088C5037" w:rsidTr="00D222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4910DEBF" w14:textId="64DC19AC" w:rsidR="00D2223B" w:rsidRPr="002C70FD" w:rsidRDefault="009E0D6F">
            <w:pPr>
              <w:rPr>
                <w:highlight w:val="yellow"/>
              </w:rPr>
            </w:pPr>
            <w:r w:rsidRPr="009E0D6F">
              <w:t>Receita Médica</w:t>
            </w:r>
          </w:p>
        </w:tc>
        <w:tc>
          <w:tcPr>
            <w:tcW w:w="1925" w:type="dxa"/>
          </w:tcPr>
          <w:p w14:paraId="273E22F9" w14:textId="72FD1AE9" w:rsidR="00D2223B" w:rsidRDefault="009959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15D07F47" w14:textId="725DE324" w:rsidR="00D2223B" w:rsidRDefault="00E321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7AAF91F1" w14:textId="22832564" w:rsidR="00D2223B" w:rsidRDefault="00E321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711" w:type="dxa"/>
          </w:tcPr>
          <w:p w14:paraId="09EE1564" w14:textId="1A4BC4AB" w:rsidR="00D2223B" w:rsidRDefault="00E321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D2223B" w14:paraId="3705E888" w14:textId="15B100D3" w:rsidTr="00D222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684633A6" w14:textId="41A6B87C" w:rsidR="00D2223B" w:rsidRDefault="00E50245">
            <w:r>
              <w:t>Promoções</w:t>
            </w:r>
          </w:p>
        </w:tc>
        <w:tc>
          <w:tcPr>
            <w:tcW w:w="1925" w:type="dxa"/>
          </w:tcPr>
          <w:p w14:paraId="683846C3" w14:textId="67C49D8C" w:rsidR="00D2223B" w:rsidRDefault="00E32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51FF906A" w14:textId="7DEC5744" w:rsidR="00D2223B" w:rsidRDefault="00E32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545409B9" w14:textId="080EF4E1" w:rsidR="00D2223B" w:rsidRDefault="00E32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711" w:type="dxa"/>
          </w:tcPr>
          <w:p w14:paraId="42795A5F" w14:textId="7C741D91" w:rsidR="00D2223B" w:rsidRDefault="00E32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D2223B" w14:paraId="22BDB16C" w14:textId="12B3148D" w:rsidTr="00D222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78B67994" w14:textId="209CA76A" w:rsidR="00D2223B" w:rsidRDefault="002B0480">
            <w:r>
              <w:t>Design Intuitivo</w:t>
            </w:r>
            <w:r w:rsidR="00CD1BAE">
              <w:t>/responsivo</w:t>
            </w:r>
          </w:p>
        </w:tc>
        <w:tc>
          <w:tcPr>
            <w:tcW w:w="1925" w:type="dxa"/>
          </w:tcPr>
          <w:p w14:paraId="0B630A3F" w14:textId="5694F1CF" w:rsidR="00D2223B" w:rsidRDefault="00E321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25" w:type="dxa"/>
          </w:tcPr>
          <w:p w14:paraId="718CC084" w14:textId="59B008F3" w:rsidR="00D2223B" w:rsidRDefault="00CD1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925" w:type="dxa"/>
          </w:tcPr>
          <w:p w14:paraId="3FC2798B" w14:textId="7B00559F" w:rsidR="00D2223B" w:rsidRDefault="00CD1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711" w:type="dxa"/>
          </w:tcPr>
          <w:p w14:paraId="7B282D3A" w14:textId="10E83399" w:rsidR="00D2223B" w:rsidRDefault="00CD1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</w:tbl>
    <w:p w14:paraId="42784CC5" w14:textId="636AEDAB" w:rsidR="0043019C" w:rsidRDefault="0043019C" w:rsidP="00015B4A"/>
    <w:p w14:paraId="182CA1A6" w14:textId="197ED003" w:rsidR="00997378" w:rsidRDefault="00997378" w:rsidP="00997378">
      <w:pPr>
        <w:pStyle w:val="Ttulo3"/>
      </w:pPr>
      <w:bookmarkStart w:id="18" w:name="_Toc152166129"/>
      <w:r>
        <w:t>Enquadramento da análise concorrencial no SI</w:t>
      </w:r>
      <w:bookmarkEnd w:id="18"/>
    </w:p>
    <w:p w14:paraId="03C1C430" w14:textId="77777777" w:rsidR="00975901" w:rsidRDefault="00975901" w:rsidP="00975901">
      <w:pPr>
        <w:spacing w:after="0" w:line="360" w:lineRule="auto"/>
        <w:ind w:left="578" w:firstLine="851"/>
      </w:pPr>
      <w:r>
        <w:t>Estes sistemas foram selecionados devido ao facto de existir algum conhecimento sobre eles, o que nos facilita para a obtenção de ideias para o nosso projeto.</w:t>
      </w:r>
    </w:p>
    <w:p w14:paraId="3B9015D7" w14:textId="573BEE21" w:rsidR="00975901" w:rsidRDefault="00975901" w:rsidP="00975901">
      <w:pPr>
        <w:spacing w:after="0" w:line="360" w:lineRule="auto"/>
        <w:ind w:left="578" w:firstLine="851"/>
      </w:pPr>
      <w:r>
        <w:t xml:space="preserve">Para o desenvolvimento do nosso sistema é importante analisar alguns sistemas, já que eles existem há algum tempo no mercado de </w:t>
      </w:r>
      <w:r w:rsidR="0088021C">
        <w:t>farmacêuticas online.</w:t>
      </w:r>
    </w:p>
    <w:p w14:paraId="598CD513" w14:textId="77777777" w:rsidR="00997378" w:rsidRPr="00997378" w:rsidRDefault="00997378" w:rsidP="00997378"/>
    <w:p w14:paraId="2E09FB65" w14:textId="5E404042" w:rsidR="00312C69" w:rsidRDefault="003A4A8C" w:rsidP="00312C69">
      <w:pPr>
        <w:pStyle w:val="Ttulo1"/>
      </w:pPr>
      <w:bookmarkStart w:id="19" w:name="_Toc152166130"/>
      <w:r w:rsidRPr="003A4A8C">
        <w:rPr>
          <w:i/>
          <w:iCs/>
        </w:rPr>
        <w:lastRenderedPageBreak/>
        <w:t>Roles</w:t>
      </w:r>
      <w:r>
        <w:t xml:space="preserve"> e </w:t>
      </w:r>
      <w:r w:rsidR="00312C69">
        <w:t>Requisitos do SI</w:t>
      </w:r>
      <w:bookmarkEnd w:id="19"/>
    </w:p>
    <w:p w14:paraId="6ED709E5" w14:textId="0FB8FA84" w:rsidR="00312C69" w:rsidRDefault="00312C69" w:rsidP="00312C69"/>
    <w:p w14:paraId="2521E6A9" w14:textId="4444276B" w:rsidR="003A4A8C" w:rsidRDefault="003A4A8C" w:rsidP="003A4A8C">
      <w:pPr>
        <w:pStyle w:val="Legenda"/>
        <w:keepNext/>
        <w:jc w:val="center"/>
      </w:pPr>
      <w:bookmarkStart w:id="20" w:name="_Toc152166175"/>
      <w:r>
        <w:t xml:space="preserve">Tabela </w:t>
      </w:r>
      <w:fldSimple w:instr=" SEQ Tabela \* ARABIC ">
        <w:r w:rsidR="00B3095A">
          <w:rPr>
            <w:noProof/>
          </w:rPr>
          <w:t>6</w:t>
        </w:r>
      </w:fldSimple>
      <w:r>
        <w:t xml:space="preserve"> – </w:t>
      </w:r>
      <w:r w:rsidR="00102229">
        <w:t xml:space="preserve">Roles dos diferentes </w:t>
      </w:r>
      <w:proofErr w:type="spellStart"/>
      <w:r w:rsidR="00102229">
        <w:t>end-users</w:t>
      </w:r>
      <w:proofErr w:type="spellEnd"/>
      <w:r w:rsidR="00102229">
        <w:t xml:space="preserve"> do SI</w:t>
      </w:r>
      <w:bookmarkEnd w:id="20"/>
    </w:p>
    <w:tbl>
      <w:tblPr>
        <w:tblStyle w:val="TabeladeLista6Colorida-Destaque3"/>
        <w:tblW w:w="9639" w:type="dxa"/>
        <w:tblLook w:val="04A0" w:firstRow="1" w:lastRow="0" w:firstColumn="1" w:lastColumn="0" w:noHBand="0" w:noVBand="1"/>
      </w:tblPr>
      <w:tblGrid>
        <w:gridCol w:w="2452"/>
        <w:gridCol w:w="4756"/>
        <w:gridCol w:w="731"/>
        <w:gridCol w:w="849"/>
        <w:gridCol w:w="851"/>
      </w:tblGrid>
      <w:tr w:rsidR="00721308" w14:paraId="1DEA3E04" w14:textId="0807578E" w:rsidTr="67549D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209A96E5" w14:textId="640E5BF3" w:rsidR="00721308" w:rsidRDefault="00721308">
            <w:pPr>
              <w:jc w:val="center"/>
            </w:pPr>
            <w:r>
              <w:t>Role</w:t>
            </w:r>
          </w:p>
        </w:tc>
        <w:tc>
          <w:tcPr>
            <w:tcW w:w="4756" w:type="dxa"/>
          </w:tcPr>
          <w:p w14:paraId="659B9D31" w14:textId="00C094A0" w:rsidR="00721308" w:rsidRDefault="007213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BE2377C" w14:textId="4FBF4B21" w:rsidR="00721308" w:rsidRDefault="007213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Back-office</w:t>
            </w:r>
            <w:proofErr w:type="spellEnd"/>
          </w:p>
        </w:tc>
        <w:tc>
          <w:tcPr>
            <w:tcW w:w="849" w:type="dxa"/>
          </w:tcPr>
          <w:p w14:paraId="3D8C79A2" w14:textId="22E28194" w:rsidR="00721308" w:rsidRDefault="007213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Front-office</w:t>
            </w:r>
            <w:proofErr w:type="spellEnd"/>
          </w:p>
        </w:tc>
        <w:tc>
          <w:tcPr>
            <w:tcW w:w="851" w:type="dxa"/>
          </w:tcPr>
          <w:p w14:paraId="1CB688BA" w14:textId="26180BC4" w:rsidR="00721308" w:rsidRDefault="007213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 mobile</w:t>
            </w:r>
          </w:p>
        </w:tc>
      </w:tr>
      <w:tr w:rsidR="00721308" w14:paraId="032699EF" w14:textId="21A80C82" w:rsidTr="67549D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3E59D16E" w14:textId="046BBAE4" w:rsidR="00721308" w:rsidRPr="001459C3" w:rsidRDefault="00CB088B" w:rsidP="003A4A8C">
            <w:pPr>
              <w:jc w:val="center"/>
            </w:pPr>
            <w:r>
              <w:t>Administrador</w:t>
            </w:r>
          </w:p>
        </w:tc>
        <w:tc>
          <w:tcPr>
            <w:tcW w:w="4756" w:type="dxa"/>
          </w:tcPr>
          <w:p w14:paraId="46F5CE85" w14:textId="77777777" w:rsidR="00721308" w:rsidRPr="001459C3" w:rsidRDefault="00721308" w:rsidP="003A4A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459C3">
              <w:t xml:space="preserve">Gestão do </w:t>
            </w:r>
            <w:proofErr w:type="spellStart"/>
            <w:r w:rsidRPr="001459C3">
              <w:t>backoffice</w:t>
            </w:r>
            <w:proofErr w:type="spellEnd"/>
            <w:r w:rsidRPr="001459C3">
              <w:t>:</w:t>
            </w:r>
          </w:p>
          <w:p w14:paraId="4946B387" w14:textId="281D12AC" w:rsidR="00721308" w:rsidRPr="001459C3" w:rsidRDefault="00CB088B" w:rsidP="003A4A8C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medicamentos</w:t>
            </w:r>
          </w:p>
          <w:p w14:paraId="4D551C34" w14:textId="70990A2A" w:rsidR="00721308" w:rsidRPr="001459C3" w:rsidRDefault="00CB088B" w:rsidP="003A4A8C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funcionários</w:t>
            </w:r>
          </w:p>
          <w:p w14:paraId="12A2E0F2" w14:textId="14810184" w:rsidR="00721308" w:rsidRDefault="00DF3356" w:rsidP="003A4A8C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vendas</w:t>
            </w:r>
          </w:p>
          <w:p w14:paraId="24DE15CD" w14:textId="5602B746" w:rsidR="00DF3356" w:rsidRDefault="00715101" w:rsidP="003A4A8C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stocks</w:t>
            </w:r>
          </w:p>
          <w:p w14:paraId="7EB23077" w14:textId="7103B8E8" w:rsidR="00715101" w:rsidRDefault="000713C7" w:rsidP="003A4A8C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fornecedores</w:t>
            </w:r>
          </w:p>
          <w:p w14:paraId="39646EB4" w14:textId="2B9C7F06" w:rsidR="00F95C0D" w:rsidRDefault="00CC5BAB" w:rsidP="003A4A8C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receitas médicas</w:t>
            </w:r>
          </w:p>
          <w:p w14:paraId="305AF8B5" w14:textId="52653F2A" w:rsidR="001B2BF2" w:rsidRDefault="00503CD8" w:rsidP="003A4A8C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estabelecimentos</w:t>
            </w:r>
          </w:p>
          <w:p w14:paraId="52E6D8CB" w14:textId="7F7713E6" w:rsidR="007E3A00" w:rsidRPr="001459C3" w:rsidRDefault="00D9380B" w:rsidP="003A4A8C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despesas</w:t>
            </w:r>
          </w:p>
          <w:p w14:paraId="16C448B9" w14:textId="1C80C218" w:rsidR="00721308" w:rsidRPr="00DF3356" w:rsidRDefault="00721308" w:rsidP="00DF335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1" w:type="dxa"/>
          </w:tcPr>
          <w:p w14:paraId="49A5B7FD" w14:textId="77777777" w:rsidR="00721308" w:rsidRDefault="00CC5BAB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1308">
              <w:t>X</w:t>
            </w:r>
          </w:p>
          <w:p w14:paraId="6A4A25E1" w14:textId="399C2635" w:rsidR="004913F3" w:rsidRDefault="004913F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6370F605" w14:textId="7F9B15D9" w:rsidR="004913F3" w:rsidRDefault="004913F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1688B9CC" w14:textId="164C738B" w:rsidR="004913F3" w:rsidRDefault="004913F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3470A8ED" w14:textId="610D5D78" w:rsidR="004913F3" w:rsidRDefault="004913F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7E9708AA" w14:textId="03345261" w:rsidR="004913F3" w:rsidRDefault="004913F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519EEBA3" w14:textId="58C2AC1D" w:rsidR="004913F3" w:rsidRDefault="004913F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2D3A36CB" w14:textId="21462DE2" w:rsidR="00E516BE" w:rsidRDefault="00E516BE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B63734" w14:textId="0189DF3F" w:rsidR="00E516BE" w:rsidRPr="00721308" w:rsidRDefault="00E516BE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49" w:type="dxa"/>
          </w:tcPr>
          <w:p w14:paraId="4ACA500C" w14:textId="77777777" w:rsidR="00721308" w:rsidRP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793731BE" w14:textId="7F858D62" w:rsid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3021971" w14:textId="511EA1C0" w:rsidR="00E516BE" w:rsidRDefault="00E516BE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30AC6F0" w14:textId="1F7E978B" w:rsidR="00E516BE" w:rsidRDefault="00E516BE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550FFE58" w14:textId="77777777" w:rsidR="007D22F5" w:rsidRDefault="007D22F5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C253D32" w14:textId="77777777" w:rsidR="007D22F5" w:rsidRDefault="007D22F5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36D3696" w14:textId="77777777" w:rsidR="007D22F5" w:rsidRDefault="007D22F5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E1D9C2" w14:textId="23B3DE8D" w:rsidR="00CC5BAB" w:rsidRDefault="007D22F5" w:rsidP="007D22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46F48EE6" w14:textId="3D64C984" w:rsidR="00CC5BAB" w:rsidRPr="00721308" w:rsidRDefault="00CC5BAB" w:rsidP="00E51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1308" w14:paraId="3131E037" w14:textId="2F1AE5D2" w:rsidTr="67549D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7AEC0631" w14:textId="1D2F1605" w:rsidR="00721308" w:rsidRPr="003A4A8C" w:rsidRDefault="00721308" w:rsidP="003A4A8C">
            <w:pPr>
              <w:jc w:val="center"/>
              <w:rPr>
                <w:highlight w:val="yellow"/>
              </w:rPr>
            </w:pPr>
          </w:p>
        </w:tc>
        <w:tc>
          <w:tcPr>
            <w:tcW w:w="4756" w:type="dxa"/>
          </w:tcPr>
          <w:p w14:paraId="4BB671A0" w14:textId="16C2D378" w:rsidR="00721308" w:rsidRDefault="00721308" w:rsidP="003A4A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1" w:type="dxa"/>
          </w:tcPr>
          <w:p w14:paraId="61A4A908" w14:textId="0B75840C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49" w:type="dxa"/>
          </w:tcPr>
          <w:p w14:paraId="65438E0C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35EF8214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21308" w14:paraId="22817666" w14:textId="405E1C79" w:rsidTr="67549D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617376B2" w14:textId="3D827DC3" w:rsidR="00721308" w:rsidRPr="003A4A8C" w:rsidRDefault="00A948C8" w:rsidP="00A948C8">
            <w:pPr>
              <w:ind w:firstLine="851"/>
              <w:rPr>
                <w:highlight w:val="yellow"/>
              </w:rPr>
            </w:pPr>
            <w:r w:rsidRPr="00A948C8">
              <w:t>Utente</w:t>
            </w:r>
          </w:p>
        </w:tc>
        <w:tc>
          <w:tcPr>
            <w:tcW w:w="4756" w:type="dxa"/>
          </w:tcPr>
          <w:p w14:paraId="32BF3108" w14:textId="77777777" w:rsidR="00721308" w:rsidRDefault="00F812B0" w:rsidP="003A4A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Front-office</w:t>
            </w:r>
            <w:proofErr w:type="spellEnd"/>
            <w:r>
              <w:t>:</w:t>
            </w:r>
          </w:p>
          <w:p w14:paraId="765FB169" w14:textId="77777777" w:rsidR="00F812B0" w:rsidRDefault="00F812B0" w:rsidP="00F812B0">
            <w:pPr>
              <w:pStyle w:val="PargrafodaLista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Comprar medicamentos</w:t>
            </w:r>
          </w:p>
          <w:p w14:paraId="5E5C43BF" w14:textId="77777777" w:rsidR="00F812B0" w:rsidRDefault="00652D96" w:rsidP="00F812B0">
            <w:pPr>
              <w:pStyle w:val="PargrafodaLista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medicamentos selecionados como favoritos</w:t>
            </w:r>
          </w:p>
          <w:p w14:paraId="66A3976B" w14:textId="77777777" w:rsidR="00652D96" w:rsidRDefault="00EC7924" w:rsidP="00F812B0">
            <w:pPr>
              <w:pStyle w:val="PargrafodaLista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as suas estatísticas</w:t>
            </w:r>
            <w:r w:rsidR="008D6D23">
              <w:t xml:space="preserve"> </w:t>
            </w:r>
            <w:r>
              <w:t>(dinheiro gasto em compras, medicamentos comprados recentemente</w:t>
            </w:r>
            <w:r w:rsidR="008D6D23">
              <w:t>)</w:t>
            </w:r>
          </w:p>
          <w:p w14:paraId="4452EC79" w14:textId="60F33709" w:rsidR="008D6D23" w:rsidRDefault="00BA0426" w:rsidP="00F812B0">
            <w:pPr>
              <w:pStyle w:val="PargrafodaLista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Localizar</w:t>
            </w:r>
            <w:r w:rsidR="00B3630B">
              <w:t xml:space="preserve"> a farmácia mais próxima</w:t>
            </w:r>
          </w:p>
          <w:p w14:paraId="0015014C" w14:textId="679AFFB0" w:rsidR="00C32E53" w:rsidRDefault="00C32E53" w:rsidP="00F812B0">
            <w:pPr>
              <w:pStyle w:val="PargrafodaLista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as suas receitas médicas</w:t>
            </w:r>
          </w:p>
          <w:p w14:paraId="379CCABF" w14:textId="4548B6C7" w:rsidR="00F37D86" w:rsidRDefault="00F37D86" w:rsidP="00F812B0">
            <w:pPr>
              <w:pStyle w:val="PargrafodaLista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as suas faturas e</w:t>
            </w:r>
            <w:r w:rsidR="00395AB7">
              <w:t xml:space="preserve"> carrinho de compras</w:t>
            </w:r>
          </w:p>
          <w:p w14:paraId="259D66E7" w14:textId="472CE8BF" w:rsidR="005229B9" w:rsidRPr="00F812B0" w:rsidRDefault="005229B9" w:rsidP="00B8041E">
            <w:pPr>
              <w:pStyle w:val="PargrafodaLista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1" w:type="dxa"/>
          </w:tcPr>
          <w:p w14:paraId="5A49D954" w14:textId="77777777" w:rsidR="00721308" w:rsidRP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49" w:type="dxa"/>
          </w:tcPr>
          <w:p w14:paraId="5EC5A721" w14:textId="77777777" w:rsid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A0AF169" w14:textId="77777777" w:rsidR="00F812B0" w:rsidRDefault="00F812B0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667D413A" w14:textId="77777777" w:rsidR="00F86208" w:rsidRDefault="00F862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0A793269" w14:textId="77777777" w:rsidR="00F86208" w:rsidRDefault="00F862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79DB0C83" w14:textId="0F58578B" w:rsidR="00F86208" w:rsidRDefault="00F862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67766BD" w14:textId="77777777" w:rsidR="00F86208" w:rsidRDefault="00F862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57953FCA" w14:textId="13BD0B11" w:rsidR="00C32E53" w:rsidRDefault="00C32E5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71A30E69" w14:textId="1198CB56" w:rsidR="00C905C3" w:rsidRPr="00721308" w:rsidRDefault="00395AB7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320A6619" w14:textId="77777777" w:rsid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2F8DF40" w14:textId="77777777" w:rsidR="00F812B0" w:rsidRDefault="00F812B0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130773DF" w14:textId="00AB9A33" w:rsidR="000E7890" w:rsidRDefault="000E7890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2CEBF205" w14:textId="1ACB4FE1" w:rsidR="00C905C3" w:rsidRDefault="000E7890" w:rsidP="000E78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</w:t>
            </w:r>
            <w:r w:rsidR="008454C6">
              <w:t>X</w:t>
            </w:r>
          </w:p>
          <w:p w14:paraId="7369E19B" w14:textId="77777777" w:rsidR="00C905C3" w:rsidRDefault="00C905C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9DB2FB9" w14:textId="77777777" w:rsidR="000E7890" w:rsidRDefault="000E7890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54F347E8" w14:textId="77777777" w:rsidR="00C32E53" w:rsidRDefault="00C32E53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75771450" w14:textId="141A78DC" w:rsidR="00395AB7" w:rsidRPr="00721308" w:rsidRDefault="00395AB7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721308" w14:paraId="65FE2ED2" w14:textId="74533067" w:rsidTr="67549D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5BA7EFA9" w14:textId="77777777" w:rsidR="00721308" w:rsidRPr="003A4A8C" w:rsidRDefault="00721308" w:rsidP="003A4A8C">
            <w:pPr>
              <w:jc w:val="center"/>
              <w:rPr>
                <w:highlight w:val="yellow"/>
              </w:rPr>
            </w:pPr>
          </w:p>
        </w:tc>
        <w:tc>
          <w:tcPr>
            <w:tcW w:w="4756" w:type="dxa"/>
          </w:tcPr>
          <w:p w14:paraId="54A2009B" w14:textId="77777777" w:rsidR="00721308" w:rsidRDefault="00721308" w:rsidP="003A4A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1" w:type="dxa"/>
          </w:tcPr>
          <w:p w14:paraId="0CEBA5EB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49" w:type="dxa"/>
          </w:tcPr>
          <w:p w14:paraId="423F0F91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3674DCA0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81B51" w14:paraId="4D52D887" w14:textId="3C40ADAF" w:rsidTr="67549D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4AB66A57" w14:textId="77777777" w:rsidR="00881B51" w:rsidRDefault="00881B51" w:rsidP="00881B51">
            <w:pPr>
              <w:jc w:val="center"/>
              <w:rPr>
                <w:b w:val="0"/>
                <w:bCs w:val="0"/>
              </w:rPr>
            </w:pPr>
            <w:r w:rsidRPr="00F812B0">
              <w:t>Funcionário</w:t>
            </w:r>
          </w:p>
          <w:p w14:paraId="36BB37B3" w14:textId="77777777" w:rsidR="00881B51" w:rsidRPr="00881B51" w:rsidRDefault="00881B51" w:rsidP="00881B51"/>
          <w:p w14:paraId="13CD3770" w14:textId="77777777" w:rsidR="00881B51" w:rsidRPr="00881B51" w:rsidRDefault="00881B51" w:rsidP="00881B51"/>
          <w:p w14:paraId="6DFA6043" w14:textId="77777777" w:rsidR="00881B51" w:rsidRPr="00881B51" w:rsidRDefault="00881B51" w:rsidP="00881B51"/>
          <w:p w14:paraId="2C97B487" w14:textId="77777777" w:rsidR="00881B51" w:rsidRPr="00881B51" w:rsidRDefault="00881B51" w:rsidP="00881B51"/>
          <w:p w14:paraId="6357196F" w14:textId="485BA233" w:rsidR="00881B51" w:rsidRPr="00881B51" w:rsidRDefault="00881B51" w:rsidP="00881B51"/>
        </w:tc>
        <w:tc>
          <w:tcPr>
            <w:tcW w:w="4756" w:type="dxa"/>
          </w:tcPr>
          <w:p w14:paraId="064BF366" w14:textId="77777777" w:rsidR="00881B51" w:rsidRPr="001459C3" w:rsidRDefault="00881B51" w:rsidP="00881B5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Gestão do </w:t>
            </w:r>
            <w:proofErr w:type="spellStart"/>
            <w:r>
              <w:t>backoffice</w:t>
            </w:r>
            <w:proofErr w:type="spellEnd"/>
            <w:r>
              <w:t>:</w:t>
            </w:r>
          </w:p>
          <w:p w14:paraId="363907BE" w14:textId="1B47DA2E" w:rsidR="67549DF8" w:rsidRDefault="67549DF8" w:rsidP="67549D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B695956" w14:textId="752EB9FE" w:rsidR="00881B51" w:rsidRDefault="00881B51" w:rsidP="00881B51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medicamentos</w:t>
            </w:r>
          </w:p>
          <w:p w14:paraId="65EF374C" w14:textId="3565099C" w:rsidR="0060390B" w:rsidRPr="00881B51" w:rsidRDefault="0060390B" w:rsidP="00881B51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Emitir </w:t>
            </w:r>
            <w:r w:rsidR="000B1740">
              <w:t>faturas</w:t>
            </w:r>
          </w:p>
          <w:p w14:paraId="43952B8F" w14:textId="77777777" w:rsidR="00881B51" w:rsidRDefault="00881B51" w:rsidP="00881B51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vendas</w:t>
            </w:r>
          </w:p>
          <w:p w14:paraId="4CB4D568" w14:textId="77777777" w:rsidR="00881B51" w:rsidRDefault="00881B51" w:rsidP="00881B51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stocks</w:t>
            </w:r>
          </w:p>
          <w:p w14:paraId="506BC30F" w14:textId="77777777" w:rsidR="00881B51" w:rsidRDefault="00881B51" w:rsidP="00881B51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fornecedores</w:t>
            </w:r>
          </w:p>
          <w:p w14:paraId="5126ECD7" w14:textId="77777777" w:rsidR="00881B51" w:rsidRDefault="00881B51" w:rsidP="00881B51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receitas médicas</w:t>
            </w:r>
          </w:p>
          <w:p w14:paraId="5D58DE81" w14:textId="77777777" w:rsidR="00881B51" w:rsidRDefault="00881B51" w:rsidP="00881B51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estabelecimentos</w:t>
            </w:r>
          </w:p>
          <w:p w14:paraId="1F77ADCA" w14:textId="0372B039" w:rsidR="00881B51" w:rsidRPr="00881B51" w:rsidRDefault="00881B51" w:rsidP="00881B51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despesas</w:t>
            </w:r>
          </w:p>
        </w:tc>
        <w:tc>
          <w:tcPr>
            <w:tcW w:w="731" w:type="dxa"/>
          </w:tcPr>
          <w:p w14:paraId="140988D1" w14:textId="77777777" w:rsidR="000B1740" w:rsidRDefault="000B1740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4F153B8" w14:textId="002E874F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1308">
              <w:t>X</w:t>
            </w:r>
          </w:p>
          <w:p w14:paraId="79258E23" w14:textId="7777777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30CABBD1" w14:textId="52C19460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6C94185D" w14:textId="7777777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0877A704" w14:textId="7777777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00029AAF" w14:textId="1AA643C2" w:rsidR="00881B51" w:rsidRDefault="00881B51" w:rsidP="00800C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7EF4ECD5" w14:textId="7777777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462C042" w14:textId="77777777" w:rsidR="00881B51" w:rsidRPr="00721308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49" w:type="dxa"/>
          </w:tcPr>
          <w:p w14:paraId="594CDAFF" w14:textId="77777777" w:rsidR="00881B51" w:rsidRPr="00721308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152EAF9A" w14:textId="7777777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B1370E6" w14:textId="7777777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3DF0C1B" w14:textId="43F28515" w:rsidR="00881B51" w:rsidRDefault="00881B51" w:rsidP="00881B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EE05EDE" w14:textId="7777777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0A45C9E" w14:textId="7777777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C81D771" w14:textId="4E7B668F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  <w:p w14:paraId="6C32CCCF" w14:textId="6765FBD7" w:rsidR="00881B51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853D7F6" w14:textId="77777777" w:rsidR="00881B51" w:rsidRPr="00721308" w:rsidRDefault="00881B51" w:rsidP="00881B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6CBFE920" w14:textId="30EE586C" w:rsidR="003A4A8C" w:rsidRDefault="003A4A8C" w:rsidP="003A4A8C"/>
    <w:p w14:paraId="6C78B19E" w14:textId="77777777" w:rsidR="004B3E69" w:rsidRDefault="004B3E69" w:rsidP="003A4A8C"/>
    <w:p w14:paraId="64E4E9F2" w14:textId="77777777" w:rsidR="00F532D2" w:rsidRDefault="00F532D2" w:rsidP="003A4A8C"/>
    <w:p w14:paraId="40B024AB" w14:textId="437A6BD9" w:rsidR="00102229" w:rsidRDefault="00102229" w:rsidP="00102229">
      <w:pPr>
        <w:pStyle w:val="Legenda"/>
        <w:keepNext/>
        <w:jc w:val="center"/>
      </w:pPr>
      <w:bookmarkStart w:id="21" w:name="_Toc152166176"/>
      <w:r>
        <w:lastRenderedPageBreak/>
        <w:t xml:space="preserve">Tabela </w:t>
      </w:r>
      <w:fldSimple w:instr=" SEQ Tabela \* ARABIC ">
        <w:r w:rsidR="00B3095A">
          <w:rPr>
            <w:noProof/>
          </w:rPr>
          <w:t>7</w:t>
        </w:r>
      </w:fldSimple>
      <w:r>
        <w:t xml:space="preserve"> – Requisitos funcionais </w:t>
      </w:r>
      <w:proofErr w:type="spellStart"/>
      <w:r>
        <w:t>Front</w:t>
      </w:r>
      <w:proofErr w:type="spellEnd"/>
      <w:r>
        <w:t>-Office</w:t>
      </w:r>
      <w:bookmarkEnd w:id="21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52E0D439" w14:textId="77777777" w:rsidTr="008941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07B8917" w14:textId="0143A0E6" w:rsidR="00894117" w:rsidRDefault="00894117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717184E4" w14:textId="39BF76F6" w:rsidR="00894117" w:rsidRDefault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674EBE21" w14:textId="3142F9AF" w:rsidR="00894117" w:rsidRDefault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16E6D496" w14:textId="77777777" w:rsidTr="00894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63A7F8D" w14:textId="487A0DBF" w:rsidR="00894117" w:rsidRPr="00A73F9A" w:rsidRDefault="00894117">
            <w:pPr>
              <w:rPr>
                <w:highlight w:val="yellow"/>
              </w:rPr>
            </w:pPr>
            <w:r w:rsidRPr="00A73F9A">
              <w:t>RF-FO-01</w:t>
            </w:r>
          </w:p>
        </w:tc>
        <w:tc>
          <w:tcPr>
            <w:tcW w:w="7088" w:type="dxa"/>
          </w:tcPr>
          <w:p w14:paraId="53D77950" w14:textId="21F9A500" w:rsidR="00894117" w:rsidRDefault="00F11F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F11FBC">
              <w:t>O sis</w:t>
            </w:r>
            <w:r>
              <w:t>tema deve possibilitar a venda de medicamentos e afins ao utente</w:t>
            </w:r>
            <w:r w:rsidR="00C87FF2">
              <w:t>.</w:t>
            </w:r>
          </w:p>
        </w:tc>
        <w:tc>
          <w:tcPr>
            <w:tcW w:w="1172" w:type="dxa"/>
          </w:tcPr>
          <w:p w14:paraId="63C4FB3A" w14:textId="4673651A" w:rsidR="00894117" w:rsidRDefault="00F11F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F11FBC">
              <w:t>Alta</w:t>
            </w:r>
          </w:p>
        </w:tc>
      </w:tr>
      <w:tr w:rsidR="00894117" w14:paraId="68CA5448" w14:textId="77777777" w:rsidTr="00894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764347" w14:textId="374E81A6" w:rsidR="00894117" w:rsidRPr="00A73F9A" w:rsidRDefault="00894117">
            <w:pPr>
              <w:rPr>
                <w:highlight w:val="yellow"/>
              </w:rPr>
            </w:pPr>
            <w:r w:rsidRPr="00A73F9A">
              <w:t>RF-FO-02</w:t>
            </w:r>
          </w:p>
        </w:tc>
        <w:tc>
          <w:tcPr>
            <w:tcW w:w="7088" w:type="dxa"/>
          </w:tcPr>
          <w:p w14:paraId="54E632C9" w14:textId="5255004E" w:rsidR="00894117" w:rsidRDefault="00F11F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deve apresentar todos os produtos selecionados como favorito </w:t>
            </w:r>
            <w:r w:rsidR="00C87FF2">
              <w:t>ao utente.</w:t>
            </w:r>
          </w:p>
        </w:tc>
        <w:tc>
          <w:tcPr>
            <w:tcW w:w="1172" w:type="dxa"/>
          </w:tcPr>
          <w:p w14:paraId="47176D56" w14:textId="0C55DC04" w:rsidR="00894117" w:rsidRDefault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022E61" w14:paraId="4359DD29" w14:textId="77777777" w:rsidTr="00894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A596125" w14:textId="1A8990E0" w:rsidR="00022E61" w:rsidRPr="00A73F9A" w:rsidRDefault="00022E61" w:rsidP="00022E61">
            <w:r w:rsidRPr="00A73F9A">
              <w:t>RF-FO-0</w:t>
            </w:r>
            <w:r>
              <w:t>3</w:t>
            </w:r>
          </w:p>
        </w:tc>
        <w:tc>
          <w:tcPr>
            <w:tcW w:w="7088" w:type="dxa"/>
          </w:tcPr>
          <w:p w14:paraId="21F089C8" w14:textId="60CFEB40" w:rsidR="00022E61" w:rsidRDefault="00022E61" w:rsidP="00022E6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demonstrar ao cliente as suas receitas médicas e a validade das mesmas.</w:t>
            </w:r>
          </w:p>
        </w:tc>
        <w:tc>
          <w:tcPr>
            <w:tcW w:w="1172" w:type="dxa"/>
          </w:tcPr>
          <w:p w14:paraId="23E2801F" w14:textId="2380D137" w:rsidR="00022E61" w:rsidRDefault="00022E61" w:rsidP="00022E6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022E61" w14:paraId="3C32D7FD" w14:textId="77777777" w:rsidTr="00894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5103868" w14:textId="3026ACB2" w:rsidR="00022E61" w:rsidRPr="00A73F9A" w:rsidRDefault="00022E61" w:rsidP="00022E61">
            <w:pPr>
              <w:rPr>
                <w:highlight w:val="yellow"/>
              </w:rPr>
            </w:pPr>
            <w:r w:rsidRPr="00A73F9A">
              <w:t>RF-FO-0</w:t>
            </w:r>
            <w:r>
              <w:t>4</w:t>
            </w:r>
          </w:p>
        </w:tc>
        <w:tc>
          <w:tcPr>
            <w:tcW w:w="7088" w:type="dxa"/>
          </w:tcPr>
          <w:p w14:paraId="43A30AB5" w14:textId="7C3621D8" w:rsidR="00022E61" w:rsidRDefault="00022E61" w:rsidP="00022E6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ao utente os últimos produtos adquiridos pelo mesmo.</w:t>
            </w:r>
          </w:p>
        </w:tc>
        <w:tc>
          <w:tcPr>
            <w:tcW w:w="1172" w:type="dxa"/>
          </w:tcPr>
          <w:p w14:paraId="1588CD26" w14:textId="1E371EBD" w:rsidR="00022E61" w:rsidRDefault="00022E61" w:rsidP="00022E6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022E61" w14:paraId="3D84147C" w14:textId="77777777" w:rsidTr="00894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594CCB2" w14:textId="014C537E" w:rsidR="00022E61" w:rsidRPr="00A73F9A" w:rsidRDefault="00022E61" w:rsidP="00022E61">
            <w:pPr>
              <w:rPr>
                <w:highlight w:val="yellow"/>
              </w:rPr>
            </w:pPr>
            <w:r w:rsidRPr="00A73F9A">
              <w:t>RF-FO-0</w:t>
            </w:r>
            <w:r>
              <w:t>5</w:t>
            </w:r>
          </w:p>
        </w:tc>
        <w:tc>
          <w:tcPr>
            <w:tcW w:w="7088" w:type="dxa"/>
          </w:tcPr>
          <w:p w14:paraId="566B8EBE" w14:textId="4282A703" w:rsidR="00022E61" w:rsidRDefault="00022E61" w:rsidP="00022E6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ao utente o total dos seus gastos na Carolo Farmacêutica.</w:t>
            </w:r>
          </w:p>
        </w:tc>
        <w:tc>
          <w:tcPr>
            <w:tcW w:w="1172" w:type="dxa"/>
          </w:tcPr>
          <w:p w14:paraId="412181F9" w14:textId="1AC0A9BD" w:rsidR="00022E61" w:rsidRDefault="00022E61" w:rsidP="00022E6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022E61" w14:paraId="3621E8B0" w14:textId="77777777" w:rsidTr="00894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F12A986" w14:textId="72ADA03A" w:rsidR="00022E61" w:rsidRPr="00A73F9A" w:rsidRDefault="00022E61" w:rsidP="00022E61">
            <w:pPr>
              <w:rPr>
                <w:highlight w:val="yellow"/>
              </w:rPr>
            </w:pPr>
            <w:r w:rsidRPr="00A73F9A">
              <w:t>RF-FO-0</w:t>
            </w:r>
            <w:r>
              <w:t>6</w:t>
            </w:r>
          </w:p>
        </w:tc>
        <w:tc>
          <w:tcPr>
            <w:tcW w:w="7088" w:type="dxa"/>
          </w:tcPr>
          <w:p w14:paraId="53906AD2" w14:textId="05DBAEE6" w:rsidR="00022E61" w:rsidRDefault="00022E61" w:rsidP="00022E6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todas as farmacêuticas disponíveis.</w:t>
            </w:r>
          </w:p>
        </w:tc>
        <w:tc>
          <w:tcPr>
            <w:tcW w:w="1172" w:type="dxa"/>
          </w:tcPr>
          <w:p w14:paraId="078FE3C6" w14:textId="2165AD6E" w:rsidR="00022E61" w:rsidRDefault="00022E61" w:rsidP="00022E6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</w:tbl>
    <w:p w14:paraId="528AC682" w14:textId="77777777" w:rsidR="00102229" w:rsidRDefault="00102229" w:rsidP="00102229"/>
    <w:p w14:paraId="552B87EB" w14:textId="1205C435" w:rsidR="00894117" w:rsidRDefault="00894117" w:rsidP="00894117">
      <w:pPr>
        <w:pStyle w:val="Legenda"/>
        <w:keepNext/>
        <w:jc w:val="center"/>
      </w:pPr>
      <w:bookmarkStart w:id="22" w:name="_Toc152166177"/>
      <w:r>
        <w:t xml:space="preserve">Tabela </w:t>
      </w:r>
      <w:fldSimple w:instr=" SEQ Tabela \* ARABIC ">
        <w:r w:rsidR="00B3095A">
          <w:rPr>
            <w:noProof/>
          </w:rPr>
          <w:t>8</w:t>
        </w:r>
      </w:fldSimple>
      <w:r>
        <w:t xml:space="preserve"> – Requisitos funcionais </w:t>
      </w:r>
      <w:proofErr w:type="spellStart"/>
      <w:r>
        <w:t>Back-Office</w:t>
      </w:r>
      <w:bookmarkEnd w:id="22"/>
      <w:proofErr w:type="spellEnd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0B7486C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20A2AAD" w14:textId="77777777" w:rsidR="00894117" w:rsidRDefault="00894117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B13DC54" w14:textId="77777777" w:rsidR="00894117" w:rsidRDefault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23F8662D" w14:textId="77777777" w:rsidR="00894117" w:rsidRDefault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6E2CCC4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63E74D" w14:textId="00E97E30" w:rsidR="00894117" w:rsidRPr="00A73F9A" w:rsidRDefault="00894117">
            <w:pPr>
              <w:rPr>
                <w:highlight w:val="yellow"/>
              </w:rPr>
            </w:pPr>
            <w:r w:rsidRPr="00A73F9A">
              <w:t>RF-BO-01</w:t>
            </w:r>
          </w:p>
        </w:tc>
        <w:tc>
          <w:tcPr>
            <w:tcW w:w="7088" w:type="dxa"/>
          </w:tcPr>
          <w:p w14:paraId="63AD285F" w14:textId="2EC57078" w:rsidR="00894117" w:rsidRDefault="003042D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3042D7">
              <w:t>O</w:t>
            </w:r>
            <w:r>
              <w:t xml:space="preserve"> sistema deve possibilitar a gerência de funcionários ao administrador</w:t>
            </w:r>
            <w:r w:rsidR="00CA14E0">
              <w:t>.</w:t>
            </w:r>
          </w:p>
        </w:tc>
        <w:tc>
          <w:tcPr>
            <w:tcW w:w="1172" w:type="dxa"/>
          </w:tcPr>
          <w:p w14:paraId="04F2B595" w14:textId="77777777" w:rsidR="00894117" w:rsidRDefault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1D57C2">
              <w:t>Alta</w:t>
            </w:r>
          </w:p>
        </w:tc>
      </w:tr>
      <w:tr w:rsidR="00D03E74" w14:paraId="2587995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C878877" w14:textId="671B45E5" w:rsidR="00D03E74" w:rsidRPr="00A73F9A" w:rsidRDefault="00D03E74" w:rsidP="00D03E74">
            <w:r w:rsidRPr="00A73F9A">
              <w:t>RF-BO-0</w:t>
            </w:r>
            <w:r w:rsidR="00BC3CC6">
              <w:t>2</w:t>
            </w:r>
          </w:p>
        </w:tc>
        <w:tc>
          <w:tcPr>
            <w:tcW w:w="7088" w:type="dxa"/>
          </w:tcPr>
          <w:p w14:paraId="468AFABF" w14:textId="6112272A" w:rsidR="00D03E74" w:rsidRPr="003042D7" w:rsidRDefault="00D03E74" w:rsidP="00D03E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possibilitar a emissão de faturas, onde irá mostrar os medicamentos comprados, o seu preço, com e sem iva, o subtotal e o total e caso exista os descontos.</w:t>
            </w:r>
          </w:p>
        </w:tc>
        <w:tc>
          <w:tcPr>
            <w:tcW w:w="1172" w:type="dxa"/>
          </w:tcPr>
          <w:p w14:paraId="5CC25018" w14:textId="10755CC3" w:rsidR="00D03E74" w:rsidRPr="001D57C2" w:rsidRDefault="00D03E74" w:rsidP="00D03E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D03E74" w14:paraId="338A153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A58DA5" w14:textId="0D544BED" w:rsidR="00D03E74" w:rsidRPr="00A73F9A" w:rsidRDefault="00D03E74" w:rsidP="00D03E74">
            <w:pPr>
              <w:rPr>
                <w:highlight w:val="yellow"/>
              </w:rPr>
            </w:pPr>
            <w:r w:rsidRPr="00A73F9A">
              <w:t>RF-BO-0</w:t>
            </w:r>
            <w:r w:rsidR="00BC3CC6">
              <w:t>3</w:t>
            </w:r>
          </w:p>
        </w:tc>
        <w:tc>
          <w:tcPr>
            <w:tcW w:w="7088" w:type="dxa"/>
          </w:tcPr>
          <w:p w14:paraId="3537C24B" w14:textId="67786BF4" w:rsidR="00D03E74" w:rsidRDefault="00D03E74" w:rsidP="00D03E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possibilitar a gerência de utentes ao funcionário.</w:t>
            </w:r>
          </w:p>
        </w:tc>
        <w:tc>
          <w:tcPr>
            <w:tcW w:w="1172" w:type="dxa"/>
          </w:tcPr>
          <w:p w14:paraId="3725786F" w14:textId="77777777" w:rsidR="00D03E74" w:rsidRDefault="00D03E74" w:rsidP="00D03E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D03E74" w14:paraId="2937722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35C9F1E" w14:textId="4C10EF0E" w:rsidR="00D03E74" w:rsidRPr="00A73F9A" w:rsidRDefault="00D03E74" w:rsidP="00D03E74">
            <w:pPr>
              <w:rPr>
                <w:highlight w:val="yellow"/>
              </w:rPr>
            </w:pPr>
            <w:r w:rsidRPr="00A73F9A">
              <w:t>RF-BO-0</w:t>
            </w:r>
            <w:r w:rsidR="00BC3CC6">
              <w:t>4</w:t>
            </w:r>
          </w:p>
        </w:tc>
        <w:tc>
          <w:tcPr>
            <w:tcW w:w="7088" w:type="dxa"/>
          </w:tcPr>
          <w:p w14:paraId="23512E52" w14:textId="172ADDDD" w:rsidR="00D03E74" w:rsidRDefault="00D03E74" w:rsidP="00D03E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possibilitar a gestão de medicamentos e afins.</w:t>
            </w:r>
          </w:p>
        </w:tc>
        <w:tc>
          <w:tcPr>
            <w:tcW w:w="1172" w:type="dxa"/>
          </w:tcPr>
          <w:p w14:paraId="7C6AD341" w14:textId="47D900E8" w:rsidR="00D03E74" w:rsidRDefault="00D03E74" w:rsidP="00D03E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D03E74" w14:paraId="49DFC43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F2320A7" w14:textId="342BD10B" w:rsidR="00D03E74" w:rsidRPr="00A73F9A" w:rsidRDefault="00D03E74" w:rsidP="00D03E74">
            <w:pPr>
              <w:rPr>
                <w:highlight w:val="yellow"/>
              </w:rPr>
            </w:pPr>
            <w:r w:rsidRPr="00A73F9A">
              <w:t>RF-BO-0</w:t>
            </w:r>
            <w:r w:rsidR="00BC3CC6">
              <w:t>5</w:t>
            </w:r>
          </w:p>
        </w:tc>
        <w:tc>
          <w:tcPr>
            <w:tcW w:w="7088" w:type="dxa"/>
          </w:tcPr>
          <w:p w14:paraId="11A88262" w14:textId="2AA223FA" w:rsidR="00D03E74" w:rsidRDefault="00D03E74" w:rsidP="00D03E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possibilitar a gestão de vendas realizadas.</w:t>
            </w:r>
          </w:p>
        </w:tc>
        <w:tc>
          <w:tcPr>
            <w:tcW w:w="1172" w:type="dxa"/>
          </w:tcPr>
          <w:p w14:paraId="089EA9AB" w14:textId="251BE986" w:rsidR="00D03E74" w:rsidRDefault="00D03E74" w:rsidP="00D03E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D03E74" w14:paraId="2E41F8E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72336" w14:textId="54A8E34B" w:rsidR="00D03E74" w:rsidRPr="00A73F9A" w:rsidRDefault="00D03E74" w:rsidP="00D03E74">
            <w:pPr>
              <w:rPr>
                <w:highlight w:val="yellow"/>
              </w:rPr>
            </w:pPr>
            <w:r w:rsidRPr="00A73F9A">
              <w:t>RF-BO-0</w:t>
            </w:r>
            <w:r w:rsidR="00BC3CC6">
              <w:t>6</w:t>
            </w:r>
          </w:p>
        </w:tc>
        <w:tc>
          <w:tcPr>
            <w:tcW w:w="7088" w:type="dxa"/>
          </w:tcPr>
          <w:p w14:paraId="7D8E8F0D" w14:textId="294AE93D" w:rsidR="00D03E74" w:rsidRDefault="00D03E74" w:rsidP="00D03E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possibilitar a gestão dos stocks dos produtos fornecidos.</w:t>
            </w:r>
          </w:p>
        </w:tc>
        <w:tc>
          <w:tcPr>
            <w:tcW w:w="1172" w:type="dxa"/>
          </w:tcPr>
          <w:p w14:paraId="6112EE04" w14:textId="5D0EE158" w:rsidR="00D03E74" w:rsidRDefault="00D03E74" w:rsidP="00D03E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D03E74" w14:paraId="2E659C4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21D0F19" w14:textId="1102F1F9" w:rsidR="00D03E74" w:rsidRPr="00A73F9A" w:rsidRDefault="00D03E74" w:rsidP="00D03E74">
            <w:r w:rsidRPr="00A73F9A">
              <w:t>RF-BO-07</w:t>
            </w:r>
          </w:p>
        </w:tc>
        <w:tc>
          <w:tcPr>
            <w:tcW w:w="7088" w:type="dxa"/>
          </w:tcPr>
          <w:p w14:paraId="5FD91A28" w14:textId="2534FEDC" w:rsidR="00D03E74" w:rsidRDefault="00D03E74" w:rsidP="00D03E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possibilitar a gestão de fornecedores em contacto com a Carolo Farmacêutica.</w:t>
            </w:r>
          </w:p>
        </w:tc>
        <w:tc>
          <w:tcPr>
            <w:tcW w:w="1172" w:type="dxa"/>
          </w:tcPr>
          <w:p w14:paraId="26CD55E9" w14:textId="2BD1318F" w:rsidR="00D03E74" w:rsidRDefault="00D03E74" w:rsidP="00D03E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2A630AE5" w14:textId="1BA37A28" w:rsidR="00894117" w:rsidRDefault="00894117" w:rsidP="00894117">
      <w:pPr>
        <w:pStyle w:val="Legenda"/>
        <w:keepNext/>
        <w:jc w:val="center"/>
      </w:pPr>
      <w:bookmarkStart w:id="23" w:name="_Toc152166178"/>
      <w:r>
        <w:t xml:space="preserve">Tabela </w:t>
      </w:r>
      <w:fldSimple w:instr=" SEQ Tabela \* ARABIC ">
        <w:r w:rsidR="00B3095A">
          <w:rPr>
            <w:noProof/>
          </w:rPr>
          <w:t>9</w:t>
        </w:r>
      </w:fldSimple>
      <w:r>
        <w:t xml:space="preserve"> – Requisitos funcionais App mobile</w:t>
      </w:r>
      <w:bookmarkEnd w:id="23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70BCA7A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4A5CB29" w14:textId="77777777" w:rsidR="00894117" w:rsidRDefault="00894117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76FA0CF" w14:textId="77777777" w:rsidR="00894117" w:rsidRDefault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707918E3" w14:textId="77777777" w:rsidR="00894117" w:rsidRDefault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547BF7" w14:paraId="3EDA4E1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79E215" w14:textId="165CCB95" w:rsidR="00547BF7" w:rsidRPr="00312C69" w:rsidRDefault="00547BF7" w:rsidP="00547BF7">
            <w:pPr>
              <w:rPr>
                <w:b w:val="0"/>
                <w:bCs w:val="0"/>
                <w:highlight w:val="yellow"/>
              </w:rPr>
            </w:pPr>
            <w:r w:rsidRPr="00894117">
              <w:t>RF-</w:t>
            </w:r>
            <w:r>
              <w:t>AM</w:t>
            </w:r>
            <w:r w:rsidRPr="00894117">
              <w:t>-0</w:t>
            </w:r>
            <w:r>
              <w:t>1</w:t>
            </w:r>
          </w:p>
        </w:tc>
        <w:tc>
          <w:tcPr>
            <w:tcW w:w="7088" w:type="dxa"/>
          </w:tcPr>
          <w:p w14:paraId="2EE2FCB2" w14:textId="0C1EB9C9" w:rsidR="00547BF7" w:rsidRDefault="00D93BF6" w:rsidP="00D93B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 xml:space="preserve"> </w:t>
            </w:r>
            <w:r w:rsidR="00547BF7" w:rsidRPr="003042D7">
              <w:t>O</w:t>
            </w:r>
            <w:r w:rsidR="00547BF7">
              <w:t xml:space="preserve"> sistema deve permitir gerir os seus funcionários pelo administrador.</w:t>
            </w:r>
          </w:p>
        </w:tc>
        <w:tc>
          <w:tcPr>
            <w:tcW w:w="1172" w:type="dxa"/>
          </w:tcPr>
          <w:p w14:paraId="550513ED" w14:textId="442A7E1E" w:rsidR="00547BF7" w:rsidRDefault="00547BF7" w:rsidP="00547B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Alta</w:t>
            </w:r>
          </w:p>
        </w:tc>
      </w:tr>
      <w:tr w:rsidR="00547BF7" w14:paraId="00E9C9A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7F22D15" w14:textId="69D37B43" w:rsidR="00547BF7" w:rsidRPr="00312C69" w:rsidRDefault="00547BF7" w:rsidP="00547BF7">
            <w:pPr>
              <w:rPr>
                <w:b w:val="0"/>
                <w:bCs w:val="0"/>
                <w:highlight w:val="yellow"/>
              </w:rPr>
            </w:pPr>
            <w:r w:rsidRPr="00894117">
              <w:t>RF-</w:t>
            </w:r>
            <w:r>
              <w:t>AM</w:t>
            </w:r>
            <w:r w:rsidRPr="00894117">
              <w:t>-0</w:t>
            </w:r>
            <w:r>
              <w:t>2</w:t>
            </w:r>
          </w:p>
        </w:tc>
        <w:tc>
          <w:tcPr>
            <w:tcW w:w="7088" w:type="dxa"/>
          </w:tcPr>
          <w:p w14:paraId="00B853FA" w14:textId="712CAE26" w:rsidR="00547BF7" w:rsidRDefault="00547BF7" w:rsidP="00547B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possibilitar a venda de produtos farmacêuticos aos utentes.</w:t>
            </w:r>
          </w:p>
        </w:tc>
        <w:tc>
          <w:tcPr>
            <w:tcW w:w="1172" w:type="dxa"/>
          </w:tcPr>
          <w:p w14:paraId="3A7A4D07" w14:textId="62D3FAC7" w:rsidR="00547BF7" w:rsidRDefault="00547BF7" w:rsidP="00547B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547BF7" w14:paraId="3D854DE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E9F53E" w14:textId="706BA9DF" w:rsidR="00547BF7" w:rsidRPr="00312C69" w:rsidRDefault="00547BF7" w:rsidP="00547BF7">
            <w:pPr>
              <w:rPr>
                <w:b w:val="0"/>
                <w:bCs w:val="0"/>
                <w:highlight w:val="yellow"/>
              </w:rPr>
            </w:pPr>
            <w:r w:rsidRPr="00894117">
              <w:t>RF-</w:t>
            </w:r>
            <w:r>
              <w:t>AM</w:t>
            </w:r>
            <w:r w:rsidRPr="00894117">
              <w:t>-</w:t>
            </w:r>
            <w:r>
              <w:t>03</w:t>
            </w:r>
          </w:p>
        </w:tc>
        <w:tc>
          <w:tcPr>
            <w:tcW w:w="7088" w:type="dxa"/>
          </w:tcPr>
          <w:p w14:paraId="617222BD" w14:textId="6D60B563" w:rsidR="00547BF7" w:rsidRDefault="00547BF7" w:rsidP="00547B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ao utente um carrinho de compras onde mostra todos os produtos adicionados ao mesmo.</w:t>
            </w:r>
          </w:p>
        </w:tc>
        <w:tc>
          <w:tcPr>
            <w:tcW w:w="1172" w:type="dxa"/>
          </w:tcPr>
          <w:p w14:paraId="72ABA27B" w14:textId="66246E25" w:rsidR="00547BF7" w:rsidRDefault="00547BF7" w:rsidP="00547B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9702B8" w14:paraId="4EAD2D2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1BA6052" w14:textId="3417DBF6" w:rsidR="009702B8" w:rsidRPr="00894117" w:rsidRDefault="009702B8" w:rsidP="009702B8">
            <w:r>
              <w:t>RF-AM-04</w:t>
            </w:r>
          </w:p>
        </w:tc>
        <w:tc>
          <w:tcPr>
            <w:tcW w:w="7088" w:type="dxa"/>
          </w:tcPr>
          <w:p w14:paraId="760E1C6D" w14:textId="40883C49" w:rsidR="009702B8" w:rsidRDefault="009702B8" w:rsidP="009702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possibilitar a emissão de faturas, onde irá mostrar os medicamentos comprados, o seu preço, com e sem iva, o subtotal e o total e caso exista os descontos.</w:t>
            </w:r>
          </w:p>
        </w:tc>
        <w:tc>
          <w:tcPr>
            <w:tcW w:w="1172" w:type="dxa"/>
          </w:tcPr>
          <w:p w14:paraId="16657E5B" w14:textId="457D9CE1" w:rsidR="009702B8" w:rsidRDefault="009702B8" w:rsidP="009702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702B8" w14:paraId="1309232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E0A959F" w14:textId="42BB9354" w:rsidR="009702B8" w:rsidRPr="00312C69" w:rsidRDefault="009702B8" w:rsidP="009702B8">
            <w:pPr>
              <w:rPr>
                <w:b w:val="0"/>
                <w:bCs w:val="0"/>
                <w:highlight w:val="yellow"/>
              </w:rPr>
            </w:pPr>
            <w:r w:rsidRPr="00894117">
              <w:t>RF-</w:t>
            </w:r>
            <w:r>
              <w:t>AM</w:t>
            </w:r>
            <w:r w:rsidRPr="00894117">
              <w:t>-0</w:t>
            </w:r>
            <w:r>
              <w:t>5</w:t>
            </w:r>
          </w:p>
        </w:tc>
        <w:tc>
          <w:tcPr>
            <w:tcW w:w="7088" w:type="dxa"/>
          </w:tcPr>
          <w:p w14:paraId="371AD485" w14:textId="262490AA" w:rsidR="009702B8" w:rsidRDefault="009702B8" w:rsidP="009702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52AB">
              <w:t>O sistema deve fornecer descontos exclusivos para utentes a utilizar a app móvel</w:t>
            </w:r>
            <w:r>
              <w:t>.</w:t>
            </w:r>
          </w:p>
        </w:tc>
        <w:tc>
          <w:tcPr>
            <w:tcW w:w="1172" w:type="dxa"/>
          </w:tcPr>
          <w:p w14:paraId="1B57D167" w14:textId="63CE7E95" w:rsidR="009702B8" w:rsidRDefault="009702B8" w:rsidP="009702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9702B8" w14:paraId="5EB7A17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09654A0" w14:textId="4541ACB3" w:rsidR="009702B8" w:rsidRPr="00312C69" w:rsidRDefault="009702B8" w:rsidP="009702B8">
            <w:pPr>
              <w:rPr>
                <w:b w:val="0"/>
                <w:bCs w:val="0"/>
                <w:highlight w:val="yellow"/>
              </w:rPr>
            </w:pPr>
            <w:r w:rsidRPr="00894117">
              <w:t>RF-</w:t>
            </w:r>
            <w:r>
              <w:t>AM</w:t>
            </w:r>
            <w:r w:rsidRPr="00894117">
              <w:t>-0</w:t>
            </w:r>
            <w:r>
              <w:t>6</w:t>
            </w:r>
          </w:p>
        </w:tc>
        <w:tc>
          <w:tcPr>
            <w:tcW w:w="7088" w:type="dxa"/>
          </w:tcPr>
          <w:p w14:paraId="02396694" w14:textId="02219F05" w:rsidR="009702B8" w:rsidRDefault="009702B8" w:rsidP="009702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identificar a localização do utente e apresentar a farmácia mais próxima da sua localização.</w:t>
            </w:r>
          </w:p>
        </w:tc>
        <w:tc>
          <w:tcPr>
            <w:tcW w:w="1172" w:type="dxa"/>
          </w:tcPr>
          <w:p w14:paraId="6F20F72E" w14:textId="5EDE316C" w:rsidR="009702B8" w:rsidRDefault="009702B8" w:rsidP="009702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9702B8" w14:paraId="3AD72BF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5BB1A0B" w14:textId="0CF65AF6" w:rsidR="009702B8" w:rsidRPr="00312C69" w:rsidRDefault="009702B8" w:rsidP="009702B8">
            <w:pPr>
              <w:rPr>
                <w:b w:val="0"/>
                <w:bCs w:val="0"/>
              </w:rPr>
            </w:pPr>
            <w:r w:rsidRPr="00894117">
              <w:lastRenderedPageBreak/>
              <w:t>RF-</w:t>
            </w:r>
            <w:r>
              <w:t>AM</w:t>
            </w:r>
            <w:r w:rsidRPr="00894117">
              <w:t>-0</w:t>
            </w:r>
            <w:r>
              <w:t>7</w:t>
            </w:r>
          </w:p>
        </w:tc>
        <w:tc>
          <w:tcPr>
            <w:tcW w:w="7088" w:type="dxa"/>
          </w:tcPr>
          <w:p w14:paraId="35E2E579" w14:textId="5976C0DF" w:rsidR="009702B8" w:rsidRDefault="009702B8" w:rsidP="009702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todos os produtos selecionados como favoritos ao utente.</w:t>
            </w:r>
          </w:p>
        </w:tc>
        <w:tc>
          <w:tcPr>
            <w:tcW w:w="1172" w:type="dxa"/>
          </w:tcPr>
          <w:p w14:paraId="5C8A25C0" w14:textId="3BD1FE2F" w:rsidR="009702B8" w:rsidRDefault="009702B8" w:rsidP="009702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9702B8" w14:paraId="2B4E6C6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BD7352" w14:textId="0C8C9D36" w:rsidR="009702B8" w:rsidRPr="00312C69" w:rsidRDefault="009702B8" w:rsidP="009702B8">
            <w:pPr>
              <w:rPr>
                <w:b w:val="0"/>
                <w:bCs w:val="0"/>
              </w:rPr>
            </w:pPr>
            <w:r w:rsidRPr="00894117">
              <w:t>RF-</w:t>
            </w:r>
            <w:r>
              <w:t>AM</w:t>
            </w:r>
            <w:r w:rsidRPr="00894117">
              <w:t>-0</w:t>
            </w:r>
            <w:r>
              <w:t>8</w:t>
            </w:r>
          </w:p>
        </w:tc>
        <w:tc>
          <w:tcPr>
            <w:tcW w:w="7088" w:type="dxa"/>
          </w:tcPr>
          <w:p w14:paraId="5DFE0886" w14:textId="6EEB0EEF" w:rsidR="009702B8" w:rsidRDefault="009702B8" w:rsidP="009702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 seleção do método de pagamento que o utente pretende.</w:t>
            </w:r>
          </w:p>
        </w:tc>
        <w:tc>
          <w:tcPr>
            <w:tcW w:w="1172" w:type="dxa"/>
          </w:tcPr>
          <w:p w14:paraId="7599E0B5" w14:textId="4AA8E3A8" w:rsidR="009702B8" w:rsidRDefault="009702B8" w:rsidP="009702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702B8" w14:paraId="6ABA47A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3B05523" w14:textId="567A9E18" w:rsidR="009702B8" w:rsidRPr="00312C69" w:rsidRDefault="009702B8" w:rsidP="009702B8">
            <w:pPr>
              <w:rPr>
                <w:b w:val="0"/>
                <w:bCs w:val="0"/>
              </w:rPr>
            </w:pPr>
            <w:r w:rsidRPr="00894117">
              <w:t>RF-</w:t>
            </w:r>
            <w:r>
              <w:t>AM</w:t>
            </w:r>
            <w:r w:rsidRPr="00894117">
              <w:t>-0</w:t>
            </w:r>
            <w:r>
              <w:t>9</w:t>
            </w:r>
          </w:p>
        </w:tc>
        <w:tc>
          <w:tcPr>
            <w:tcW w:w="7088" w:type="dxa"/>
          </w:tcPr>
          <w:p w14:paraId="2EBF0F49" w14:textId="45E03F08" w:rsidR="009702B8" w:rsidRDefault="009702B8" w:rsidP="009702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ao utente o total dos seus gastos na Carolo Farmacêutica.</w:t>
            </w:r>
          </w:p>
        </w:tc>
        <w:tc>
          <w:tcPr>
            <w:tcW w:w="1172" w:type="dxa"/>
          </w:tcPr>
          <w:p w14:paraId="72BA28C0" w14:textId="46DEF165" w:rsidR="009702B8" w:rsidRDefault="009702B8" w:rsidP="009702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702B8" w14:paraId="07F5A98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6D0C42F" w14:textId="03B1DD70" w:rsidR="009702B8" w:rsidRPr="00312C69" w:rsidRDefault="009702B8" w:rsidP="009702B8">
            <w:pPr>
              <w:rPr>
                <w:b w:val="0"/>
                <w:bCs w:val="0"/>
              </w:rPr>
            </w:pPr>
            <w:r w:rsidRPr="00894117">
              <w:t>RF-</w:t>
            </w:r>
            <w:r>
              <w:t>AM</w:t>
            </w:r>
            <w:r w:rsidRPr="00894117">
              <w:t>-</w:t>
            </w:r>
            <w:r>
              <w:t>10</w:t>
            </w:r>
          </w:p>
        </w:tc>
        <w:tc>
          <w:tcPr>
            <w:tcW w:w="7088" w:type="dxa"/>
          </w:tcPr>
          <w:p w14:paraId="320312FF" w14:textId="266CE66F" w:rsidR="009702B8" w:rsidRDefault="009702B8" w:rsidP="009702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ao utente os últimos produtos adquiridos pelo mesmo.</w:t>
            </w:r>
          </w:p>
        </w:tc>
        <w:tc>
          <w:tcPr>
            <w:tcW w:w="1172" w:type="dxa"/>
          </w:tcPr>
          <w:p w14:paraId="3AFC9BE6" w14:textId="3AD106DE" w:rsidR="009702B8" w:rsidRDefault="009702B8" w:rsidP="009702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</w:tbl>
    <w:p w14:paraId="7AA16D94" w14:textId="68BDE633" w:rsidR="00894117" w:rsidRDefault="00894117" w:rsidP="00894117"/>
    <w:p w14:paraId="58353008" w14:textId="0B808644" w:rsidR="00F809D1" w:rsidRDefault="00F809D1" w:rsidP="00894117"/>
    <w:p w14:paraId="2D79F9A6" w14:textId="4F7C5B27" w:rsidR="00F809D1" w:rsidRDefault="00F809D1" w:rsidP="00F809D1">
      <w:pPr>
        <w:pStyle w:val="Legenda"/>
        <w:keepNext/>
        <w:jc w:val="center"/>
      </w:pPr>
      <w:bookmarkStart w:id="24" w:name="_Toc152166179"/>
      <w:r>
        <w:t xml:space="preserve">Tabela </w:t>
      </w:r>
      <w:fldSimple w:instr=" SEQ Tabela \* ARABIC ">
        <w:r w:rsidR="00B3095A">
          <w:rPr>
            <w:noProof/>
          </w:rPr>
          <w:t>10</w:t>
        </w:r>
      </w:fldSimple>
      <w:r>
        <w:t xml:space="preserve"> – Cruzamento dos requisitos funcionais e respetivos roles</w:t>
      </w:r>
      <w:bookmarkEnd w:id="24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12"/>
        <w:gridCol w:w="4033"/>
        <w:gridCol w:w="852"/>
        <w:gridCol w:w="1538"/>
        <w:gridCol w:w="1295"/>
        <w:gridCol w:w="626"/>
      </w:tblGrid>
      <w:tr w:rsidR="00984384" w14:paraId="639E1BB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5FD0DACB" w14:textId="77777777" w:rsidR="00984384" w:rsidRDefault="00984384">
            <w:pPr>
              <w:jc w:val="center"/>
            </w:pPr>
            <w:r>
              <w:t>#</w:t>
            </w:r>
          </w:p>
        </w:tc>
        <w:tc>
          <w:tcPr>
            <w:tcW w:w="4033" w:type="dxa"/>
          </w:tcPr>
          <w:p w14:paraId="6A667483" w14:textId="77777777" w:rsidR="00984384" w:rsidRDefault="00984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852" w:type="dxa"/>
          </w:tcPr>
          <w:p w14:paraId="7790AC77" w14:textId="77777777" w:rsidR="00984384" w:rsidRDefault="00984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Utente</w:t>
            </w:r>
          </w:p>
        </w:tc>
        <w:tc>
          <w:tcPr>
            <w:tcW w:w="1538" w:type="dxa"/>
          </w:tcPr>
          <w:p w14:paraId="04353A22" w14:textId="77777777" w:rsidR="00984384" w:rsidRDefault="00984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295" w:type="dxa"/>
          </w:tcPr>
          <w:p w14:paraId="0903E938" w14:textId="77777777" w:rsidR="00984384" w:rsidRDefault="00984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Funcionário</w:t>
            </w:r>
          </w:p>
        </w:tc>
        <w:tc>
          <w:tcPr>
            <w:tcW w:w="626" w:type="dxa"/>
          </w:tcPr>
          <w:p w14:paraId="7616CC07" w14:textId="77777777" w:rsidR="00984384" w:rsidRDefault="009843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72F10" w14:paraId="44BBBD8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399CFA3" w14:textId="77777777" w:rsidR="00872F10" w:rsidRPr="00AD2DB9" w:rsidRDefault="00872F10" w:rsidP="00872F10">
            <w:pPr>
              <w:rPr>
                <w:highlight w:val="yellow"/>
              </w:rPr>
            </w:pPr>
            <w:r w:rsidRPr="00AD2DB9">
              <w:t>RF-FO-01</w:t>
            </w:r>
          </w:p>
        </w:tc>
        <w:tc>
          <w:tcPr>
            <w:tcW w:w="4033" w:type="dxa"/>
          </w:tcPr>
          <w:p w14:paraId="7EBF74BB" w14:textId="6838A2F4" w:rsidR="00872F10" w:rsidRDefault="00872F10" w:rsidP="00872F10">
            <w:pPr>
              <w:ind w:left="708" w:hanging="708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F11FBC">
              <w:t>O sis</w:t>
            </w:r>
            <w:r>
              <w:t>tema deve possibilitar a venda de medicamentos e afins ao utente.</w:t>
            </w:r>
          </w:p>
        </w:tc>
        <w:tc>
          <w:tcPr>
            <w:tcW w:w="852" w:type="dxa"/>
          </w:tcPr>
          <w:p w14:paraId="11EE25F1" w14:textId="77777777" w:rsidR="00872F10" w:rsidRPr="00F809D1" w:rsidRDefault="00872F10" w:rsidP="00872F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783259B3" w14:textId="77777777" w:rsidR="00872F10" w:rsidRPr="00F809D1" w:rsidRDefault="00872F10" w:rsidP="00872F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3EA82F59" w14:textId="01048C7C" w:rsidR="00872F10" w:rsidRPr="00F809D1" w:rsidRDefault="00872F10" w:rsidP="00872F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552D44F8" w14:textId="77777777" w:rsidR="00872F10" w:rsidRPr="00F809D1" w:rsidRDefault="00872F10" w:rsidP="00872F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72F10" w14:paraId="2730AE3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7163B3CB" w14:textId="77777777" w:rsidR="00872F10" w:rsidRPr="00AD2DB9" w:rsidRDefault="00872F10" w:rsidP="00872F10">
            <w:pPr>
              <w:rPr>
                <w:highlight w:val="yellow"/>
              </w:rPr>
            </w:pPr>
            <w:r w:rsidRPr="00AD2DB9">
              <w:t>RF-FO-02</w:t>
            </w:r>
          </w:p>
        </w:tc>
        <w:tc>
          <w:tcPr>
            <w:tcW w:w="4033" w:type="dxa"/>
          </w:tcPr>
          <w:p w14:paraId="18F57054" w14:textId="5FD05111" w:rsidR="00872F10" w:rsidRDefault="00872F10" w:rsidP="00872F1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todos os produtos selecionados como favorito ao utente.</w:t>
            </w:r>
          </w:p>
        </w:tc>
        <w:tc>
          <w:tcPr>
            <w:tcW w:w="852" w:type="dxa"/>
          </w:tcPr>
          <w:p w14:paraId="1AE30A7A" w14:textId="77777777" w:rsidR="00872F10" w:rsidRPr="00F809D1" w:rsidRDefault="00872F10" w:rsidP="00872F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1315BA7F" w14:textId="77777777" w:rsidR="00872F10" w:rsidRPr="00F809D1" w:rsidRDefault="00872F10" w:rsidP="00872F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43A05B40" w14:textId="77777777" w:rsidR="00872F10" w:rsidRPr="00F809D1" w:rsidRDefault="00872F10" w:rsidP="00872F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79D97A2B" w14:textId="77777777" w:rsidR="00872F10" w:rsidRPr="00F809D1" w:rsidRDefault="00872F10" w:rsidP="00872F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72F10" w14:paraId="5B5370E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11996CA6" w14:textId="77777777" w:rsidR="00872F10" w:rsidRPr="00AD2DB9" w:rsidRDefault="00872F10" w:rsidP="00872F10">
            <w:pPr>
              <w:rPr>
                <w:highlight w:val="yellow"/>
              </w:rPr>
            </w:pPr>
            <w:r w:rsidRPr="00AD2DB9">
              <w:t>RF-FO-03</w:t>
            </w:r>
          </w:p>
        </w:tc>
        <w:tc>
          <w:tcPr>
            <w:tcW w:w="4033" w:type="dxa"/>
          </w:tcPr>
          <w:p w14:paraId="45E9D3E7" w14:textId="3E83E85C" w:rsidR="00872F10" w:rsidRDefault="00872F10" w:rsidP="00872F1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ao utente os últimos produtos adquiridos pelo mesmo</w:t>
            </w:r>
            <w:r w:rsidR="00B7135B">
              <w:t>.</w:t>
            </w:r>
          </w:p>
        </w:tc>
        <w:tc>
          <w:tcPr>
            <w:tcW w:w="852" w:type="dxa"/>
          </w:tcPr>
          <w:p w14:paraId="36731637" w14:textId="77777777" w:rsidR="00872F10" w:rsidRPr="00F809D1" w:rsidRDefault="00872F10" w:rsidP="00872F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782818E3" w14:textId="77777777" w:rsidR="00872F10" w:rsidRPr="00F809D1" w:rsidRDefault="00872F10" w:rsidP="00872F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354FC5A9" w14:textId="6F533CCB" w:rsidR="00872F10" w:rsidRPr="00F809D1" w:rsidRDefault="00F26150" w:rsidP="00872F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505EAE59" w14:textId="77777777" w:rsidR="00872F10" w:rsidRPr="00F809D1" w:rsidRDefault="00872F10" w:rsidP="00872F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72F10" w14:paraId="24139AE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2B1E852A" w14:textId="77777777" w:rsidR="00872F10" w:rsidRPr="00894117" w:rsidRDefault="00872F10" w:rsidP="00872F10">
            <w:r w:rsidRPr="00AD2DB9">
              <w:t>RF-FO-04</w:t>
            </w:r>
          </w:p>
        </w:tc>
        <w:tc>
          <w:tcPr>
            <w:tcW w:w="4033" w:type="dxa"/>
          </w:tcPr>
          <w:p w14:paraId="4CE767C9" w14:textId="4A190FE7" w:rsidR="00872F10" w:rsidRDefault="00872F10" w:rsidP="00872F1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ao utente o total dos seus gastos na Carolo Farmacêutica</w:t>
            </w:r>
            <w:r w:rsidR="00B7135B">
              <w:t>.</w:t>
            </w:r>
          </w:p>
        </w:tc>
        <w:tc>
          <w:tcPr>
            <w:tcW w:w="852" w:type="dxa"/>
          </w:tcPr>
          <w:p w14:paraId="64856774" w14:textId="77777777" w:rsidR="00872F10" w:rsidRPr="00F809D1" w:rsidRDefault="00872F10" w:rsidP="00872F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6CDEBA62" w14:textId="77777777" w:rsidR="00872F10" w:rsidRPr="00F809D1" w:rsidRDefault="00872F10" w:rsidP="00872F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37A13B5C" w14:textId="3E3ADBDE" w:rsidR="00872F10" w:rsidRPr="00F809D1" w:rsidRDefault="00997F0E" w:rsidP="00872F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3F6F18B5" w14:textId="77777777" w:rsidR="00872F10" w:rsidRPr="00F809D1" w:rsidRDefault="00872F10" w:rsidP="00872F1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E3A5E" w14:paraId="2FCDFB2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1F29ED14" w14:textId="77777777" w:rsidR="00EE3A5E" w:rsidRPr="00AD2DB9" w:rsidRDefault="00EE3A5E" w:rsidP="00EE3A5E">
            <w:r w:rsidRPr="00AD2DB9">
              <w:t>RF-FO-05</w:t>
            </w:r>
          </w:p>
        </w:tc>
        <w:tc>
          <w:tcPr>
            <w:tcW w:w="4033" w:type="dxa"/>
          </w:tcPr>
          <w:p w14:paraId="2678E059" w14:textId="59090531" w:rsidR="00EE3A5E" w:rsidRDefault="00EE3A5E" w:rsidP="00EE3A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todas as farmacêuticas disponíveis</w:t>
            </w:r>
            <w:r w:rsidR="00B7135B">
              <w:t>.</w:t>
            </w:r>
          </w:p>
        </w:tc>
        <w:tc>
          <w:tcPr>
            <w:tcW w:w="852" w:type="dxa"/>
          </w:tcPr>
          <w:p w14:paraId="06438622" w14:textId="77777777" w:rsidR="00EE3A5E" w:rsidRPr="00F809D1" w:rsidRDefault="00EE3A5E" w:rsidP="00EE3A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677D8AFC" w14:textId="77777777" w:rsidR="00EE3A5E" w:rsidRPr="00F809D1" w:rsidRDefault="00EE3A5E" w:rsidP="00EE3A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5649CE12" w14:textId="77777777" w:rsidR="00EE3A5E" w:rsidRPr="00F809D1" w:rsidRDefault="00EE3A5E" w:rsidP="00EE3A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68737149" w14:textId="77777777" w:rsidR="00EE3A5E" w:rsidRPr="00F809D1" w:rsidRDefault="00EE3A5E" w:rsidP="00EE3A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E3A5E" w14:paraId="5C8D1D3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0C29B848" w14:textId="1C2F6031" w:rsidR="00EE3A5E" w:rsidRPr="000673A0" w:rsidRDefault="00EE3A5E" w:rsidP="00EE3A5E">
            <w:pPr>
              <w:rPr>
                <w:highlight w:val="yellow"/>
              </w:rPr>
            </w:pPr>
            <w:r w:rsidRPr="000673A0">
              <w:t>RF-</w:t>
            </w:r>
            <w:r>
              <w:t>F</w:t>
            </w:r>
            <w:r w:rsidRPr="000673A0">
              <w:t>O-0</w:t>
            </w:r>
            <w:r>
              <w:t>6</w:t>
            </w:r>
          </w:p>
        </w:tc>
        <w:tc>
          <w:tcPr>
            <w:tcW w:w="4033" w:type="dxa"/>
          </w:tcPr>
          <w:p w14:paraId="378F47D9" w14:textId="14B75A1F" w:rsidR="00EE3A5E" w:rsidRDefault="00EE3A5E" w:rsidP="00EE3A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demonstrar ao cliente as suas receitas médicas e a validade das mesmas</w:t>
            </w:r>
            <w:r w:rsidR="00B7135B">
              <w:t>.</w:t>
            </w:r>
          </w:p>
        </w:tc>
        <w:tc>
          <w:tcPr>
            <w:tcW w:w="852" w:type="dxa"/>
          </w:tcPr>
          <w:p w14:paraId="0EC41153" w14:textId="66932A40" w:rsidR="00EE3A5E" w:rsidRPr="00F809D1" w:rsidRDefault="00EE3A5E" w:rsidP="00EE3A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12D94731" w14:textId="36C8B783" w:rsidR="00EE3A5E" w:rsidRPr="00F809D1" w:rsidRDefault="00EE3A5E" w:rsidP="00EE3A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348CD275" w14:textId="77777777" w:rsidR="00EE3A5E" w:rsidRPr="00F809D1" w:rsidRDefault="00EE3A5E" w:rsidP="00EE3A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19729A10" w14:textId="77777777" w:rsidR="00EE3A5E" w:rsidRPr="00F809D1" w:rsidRDefault="00EE3A5E" w:rsidP="00EE3A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063E7" w14:paraId="627548D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C5AAF03" w14:textId="1684D0D5" w:rsidR="00E063E7" w:rsidRPr="000673A0" w:rsidRDefault="00E063E7" w:rsidP="00E063E7">
            <w:r w:rsidRPr="000673A0">
              <w:t>RF-BO-0</w:t>
            </w:r>
            <w:r>
              <w:t>1</w:t>
            </w:r>
          </w:p>
        </w:tc>
        <w:tc>
          <w:tcPr>
            <w:tcW w:w="4033" w:type="dxa"/>
          </w:tcPr>
          <w:p w14:paraId="4DF8F056" w14:textId="330CFFA0" w:rsidR="00E063E7" w:rsidRDefault="00E063E7" w:rsidP="00E063E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042D7">
              <w:t>O</w:t>
            </w:r>
            <w:r>
              <w:t xml:space="preserve"> sistema deve possibilitar a gerência de funcionários ao administrador</w:t>
            </w:r>
            <w:r w:rsidR="00B7135B">
              <w:t>.</w:t>
            </w:r>
          </w:p>
        </w:tc>
        <w:tc>
          <w:tcPr>
            <w:tcW w:w="852" w:type="dxa"/>
          </w:tcPr>
          <w:p w14:paraId="622902CF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38" w:type="dxa"/>
          </w:tcPr>
          <w:p w14:paraId="5A5DAACC" w14:textId="785F5030" w:rsidR="00E063E7" w:rsidRDefault="00B675FC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95" w:type="dxa"/>
          </w:tcPr>
          <w:p w14:paraId="566E27A7" w14:textId="1475703B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5AF41FD0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063E7" w14:paraId="020B5E4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878A850" w14:textId="04C583B6" w:rsidR="00E063E7" w:rsidRPr="000673A0" w:rsidRDefault="00E063E7" w:rsidP="00E063E7">
            <w:r w:rsidRPr="000673A0">
              <w:t>RF-BO-0</w:t>
            </w:r>
            <w:r>
              <w:t>2</w:t>
            </w:r>
          </w:p>
        </w:tc>
        <w:tc>
          <w:tcPr>
            <w:tcW w:w="4033" w:type="dxa"/>
          </w:tcPr>
          <w:p w14:paraId="57DDEC16" w14:textId="1033ECB8" w:rsidR="00E063E7" w:rsidRDefault="00E063E7" w:rsidP="00E063E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possibilitar a gerência de utentes ao funcionário</w:t>
            </w:r>
            <w:r w:rsidR="00B7135B">
              <w:t>.</w:t>
            </w:r>
          </w:p>
        </w:tc>
        <w:tc>
          <w:tcPr>
            <w:tcW w:w="852" w:type="dxa"/>
          </w:tcPr>
          <w:p w14:paraId="77B6FED3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38" w:type="dxa"/>
          </w:tcPr>
          <w:p w14:paraId="425AE800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95" w:type="dxa"/>
          </w:tcPr>
          <w:p w14:paraId="348331E0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281D2B1A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063E7" w14:paraId="76125AB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092CE832" w14:textId="33A0EBD4" w:rsidR="00E063E7" w:rsidRPr="000673A0" w:rsidRDefault="00E063E7" w:rsidP="00E063E7">
            <w:r w:rsidRPr="000673A0">
              <w:t>RF-BO-0</w:t>
            </w:r>
            <w:r>
              <w:t>3</w:t>
            </w:r>
          </w:p>
        </w:tc>
        <w:tc>
          <w:tcPr>
            <w:tcW w:w="4033" w:type="dxa"/>
          </w:tcPr>
          <w:p w14:paraId="1AD47932" w14:textId="1E27B51F" w:rsidR="00E063E7" w:rsidRDefault="00E063E7" w:rsidP="00E063E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possibilitar a gestão de medicamentos e afins</w:t>
            </w:r>
            <w:r w:rsidR="00B7135B">
              <w:t>.</w:t>
            </w:r>
          </w:p>
        </w:tc>
        <w:tc>
          <w:tcPr>
            <w:tcW w:w="852" w:type="dxa"/>
          </w:tcPr>
          <w:p w14:paraId="643A3205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38" w:type="dxa"/>
          </w:tcPr>
          <w:p w14:paraId="279DC39F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95" w:type="dxa"/>
          </w:tcPr>
          <w:p w14:paraId="6A6665CE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755C6EC4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063E7" w14:paraId="212777F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92F5F6C" w14:textId="41ED077D" w:rsidR="00E063E7" w:rsidRPr="000673A0" w:rsidRDefault="00E063E7" w:rsidP="00E063E7">
            <w:r w:rsidRPr="000673A0">
              <w:t>RF-BO-0</w:t>
            </w:r>
            <w:r>
              <w:t>4</w:t>
            </w:r>
          </w:p>
        </w:tc>
        <w:tc>
          <w:tcPr>
            <w:tcW w:w="4033" w:type="dxa"/>
          </w:tcPr>
          <w:p w14:paraId="696C8195" w14:textId="745C3396" w:rsidR="00E063E7" w:rsidRDefault="00E063E7" w:rsidP="00E063E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possibilitar a gestão de vendas realizadas</w:t>
            </w:r>
            <w:r w:rsidR="00B7135B">
              <w:t>.</w:t>
            </w:r>
          </w:p>
        </w:tc>
        <w:tc>
          <w:tcPr>
            <w:tcW w:w="852" w:type="dxa"/>
          </w:tcPr>
          <w:p w14:paraId="02B418AF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38" w:type="dxa"/>
          </w:tcPr>
          <w:p w14:paraId="5223A619" w14:textId="69172544" w:rsidR="00E063E7" w:rsidRDefault="002A5FE0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95" w:type="dxa"/>
          </w:tcPr>
          <w:p w14:paraId="3CA7F396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12389E8E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063E7" w14:paraId="6FF2AE8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02330CEA" w14:textId="225D0D1E" w:rsidR="00E063E7" w:rsidRPr="000673A0" w:rsidRDefault="00E063E7" w:rsidP="00E063E7">
            <w:r w:rsidRPr="000673A0">
              <w:t>RF-BO-0</w:t>
            </w:r>
            <w:r>
              <w:t>5</w:t>
            </w:r>
          </w:p>
        </w:tc>
        <w:tc>
          <w:tcPr>
            <w:tcW w:w="4033" w:type="dxa"/>
          </w:tcPr>
          <w:p w14:paraId="7B8324FA" w14:textId="63EAD613" w:rsidR="00E063E7" w:rsidRDefault="00E063E7" w:rsidP="00E063E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possibilitar a gestão dos stocks dos produtos fornecidos</w:t>
            </w:r>
            <w:r w:rsidR="00B7135B">
              <w:t>.</w:t>
            </w:r>
          </w:p>
        </w:tc>
        <w:tc>
          <w:tcPr>
            <w:tcW w:w="852" w:type="dxa"/>
          </w:tcPr>
          <w:p w14:paraId="712E7EF5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38" w:type="dxa"/>
          </w:tcPr>
          <w:p w14:paraId="1FC982C1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95" w:type="dxa"/>
          </w:tcPr>
          <w:p w14:paraId="10A9E26F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60607844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063E7" w14:paraId="6C19015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C1E6B7A" w14:textId="63903871" w:rsidR="00E063E7" w:rsidRPr="000673A0" w:rsidRDefault="00E063E7" w:rsidP="00E063E7">
            <w:r w:rsidRPr="000673A0">
              <w:t>RF-BO-0</w:t>
            </w:r>
            <w:r>
              <w:t>6</w:t>
            </w:r>
          </w:p>
        </w:tc>
        <w:tc>
          <w:tcPr>
            <w:tcW w:w="4033" w:type="dxa"/>
          </w:tcPr>
          <w:p w14:paraId="460DF9AB" w14:textId="780507DF" w:rsidR="00E063E7" w:rsidRDefault="00E063E7" w:rsidP="00E063E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possibilitar a emissão de faturas, onde irá mostrar os medicamentos comprados, o seu preço, com e sem iva, o subtotal e o total e caso exista os descontos.</w:t>
            </w:r>
          </w:p>
        </w:tc>
        <w:tc>
          <w:tcPr>
            <w:tcW w:w="852" w:type="dxa"/>
          </w:tcPr>
          <w:p w14:paraId="212FE080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38" w:type="dxa"/>
          </w:tcPr>
          <w:p w14:paraId="44C45E00" w14:textId="21BB857D" w:rsidR="00E063E7" w:rsidRDefault="00374C5E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95" w:type="dxa"/>
          </w:tcPr>
          <w:p w14:paraId="3C56F520" w14:textId="48410402" w:rsidR="00E063E7" w:rsidRDefault="00EE39F2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6F069F45" w14:textId="77777777" w:rsidR="00E063E7" w:rsidRDefault="00E063E7" w:rsidP="00E063E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063E7" w14:paraId="41C673E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165465F5" w14:textId="0761AFA1" w:rsidR="00E063E7" w:rsidRPr="000673A0" w:rsidRDefault="00E063E7" w:rsidP="00E063E7">
            <w:r w:rsidRPr="000673A0">
              <w:lastRenderedPageBreak/>
              <w:t>RF-BO-0</w:t>
            </w:r>
            <w:r w:rsidR="00AF27AE">
              <w:t>7</w:t>
            </w:r>
          </w:p>
        </w:tc>
        <w:tc>
          <w:tcPr>
            <w:tcW w:w="4033" w:type="dxa"/>
          </w:tcPr>
          <w:p w14:paraId="3ED82047" w14:textId="392BE487" w:rsidR="00E063E7" w:rsidRDefault="00132342" w:rsidP="00E063E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possibilitar a gestão de fornecedores em contacto com a Carolo Farmacêutica</w:t>
            </w:r>
            <w:r w:rsidR="00B7135B">
              <w:t>.</w:t>
            </w:r>
          </w:p>
        </w:tc>
        <w:tc>
          <w:tcPr>
            <w:tcW w:w="852" w:type="dxa"/>
          </w:tcPr>
          <w:p w14:paraId="045B0715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38" w:type="dxa"/>
          </w:tcPr>
          <w:p w14:paraId="332B6874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95" w:type="dxa"/>
          </w:tcPr>
          <w:p w14:paraId="2352E9FB" w14:textId="7F9372A1" w:rsidR="00E063E7" w:rsidRDefault="00132342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3EE712BB" w14:textId="77777777" w:rsidR="00E063E7" w:rsidRDefault="00E063E7" w:rsidP="00E063E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32342" w14:paraId="281F254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7558B124" w14:textId="77777777" w:rsidR="00132342" w:rsidRPr="00894117" w:rsidRDefault="00132342" w:rsidP="00132342">
            <w:r w:rsidRPr="000673A0">
              <w:t>RF-AM-01</w:t>
            </w:r>
          </w:p>
        </w:tc>
        <w:tc>
          <w:tcPr>
            <w:tcW w:w="4033" w:type="dxa"/>
          </w:tcPr>
          <w:p w14:paraId="66909E92" w14:textId="597FC4FB" w:rsidR="00132342" w:rsidRDefault="00132342" w:rsidP="0013234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 w:rsidRPr="003042D7">
              <w:t>O</w:t>
            </w:r>
            <w:r>
              <w:t xml:space="preserve"> sistema deve permitir gerir os seus funcionários pelo administrador.</w:t>
            </w:r>
          </w:p>
        </w:tc>
        <w:tc>
          <w:tcPr>
            <w:tcW w:w="852" w:type="dxa"/>
          </w:tcPr>
          <w:p w14:paraId="552047D7" w14:textId="336B0509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</w:t>
            </w:r>
          </w:p>
        </w:tc>
        <w:tc>
          <w:tcPr>
            <w:tcW w:w="1538" w:type="dxa"/>
          </w:tcPr>
          <w:p w14:paraId="5270E629" w14:textId="32EF3C66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503A91AE" w14:textId="1EECEB4D" w:rsidR="00132342" w:rsidRDefault="00374C5E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626" w:type="dxa"/>
          </w:tcPr>
          <w:p w14:paraId="71F3916E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32342" w14:paraId="5064743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DE588BB" w14:textId="77777777" w:rsidR="00132342" w:rsidRPr="00894117" w:rsidRDefault="00132342" w:rsidP="00132342">
            <w:r w:rsidRPr="000673A0">
              <w:t>RF-AM-02</w:t>
            </w:r>
          </w:p>
        </w:tc>
        <w:tc>
          <w:tcPr>
            <w:tcW w:w="4033" w:type="dxa"/>
          </w:tcPr>
          <w:p w14:paraId="79BB3E67" w14:textId="15B4C314" w:rsidR="00132342" w:rsidRDefault="00132342" w:rsidP="0013234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possibilitar a venda de produtos farmacêuticos aos utentes.</w:t>
            </w:r>
          </w:p>
        </w:tc>
        <w:tc>
          <w:tcPr>
            <w:tcW w:w="852" w:type="dxa"/>
          </w:tcPr>
          <w:p w14:paraId="1F55F8C5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40356114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5ADA08FE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7997D21C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32342" w14:paraId="050CE0F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8CAEECB" w14:textId="77777777" w:rsidR="00132342" w:rsidRPr="00894117" w:rsidRDefault="00132342" w:rsidP="00132342">
            <w:r w:rsidRPr="000673A0">
              <w:t>RF-AM-03</w:t>
            </w:r>
          </w:p>
        </w:tc>
        <w:tc>
          <w:tcPr>
            <w:tcW w:w="4033" w:type="dxa"/>
          </w:tcPr>
          <w:p w14:paraId="5C37BDE8" w14:textId="52AC8D56" w:rsidR="00132342" w:rsidRDefault="00132342" w:rsidP="0013234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ao utente um carrinho de compras onde mostra todos os produtos adicionados ao mesmo.</w:t>
            </w:r>
          </w:p>
        </w:tc>
        <w:tc>
          <w:tcPr>
            <w:tcW w:w="852" w:type="dxa"/>
          </w:tcPr>
          <w:p w14:paraId="617D5727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20856643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38B0CBD1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7187E298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32342" w14:paraId="7845B1E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5A1F7EC1" w14:textId="77777777" w:rsidR="00132342" w:rsidRPr="000673A0" w:rsidRDefault="00132342" w:rsidP="00132342">
            <w:r w:rsidRPr="000673A0">
              <w:t>RF-AM-0</w:t>
            </w:r>
            <w:r>
              <w:t>4</w:t>
            </w:r>
          </w:p>
        </w:tc>
        <w:tc>
          <w:tcPr>
            <w:tcW w:w="4033" w:type="dxa"/>
          </w:tcPr>
          <w:p w14:paraId="054EAB34" w14:textId="40B7097D" w:rsidR="00132342" w:rsidRDefault="00132342" w:rsidP="0013234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52AB">
              <w:t>O sistema deve fornecer descontos exclusivos para utentes a utilizar a app móvel</w:t>
            </w:r>
            <w:r>
              <w:t>.</w:t>
            </w:r>
          </w:p>
        </w:tc>
        <w:tc>
          <w:tcPr>
            <w:tcW w:w="852" w:type="dxa"/>
          </w:tcPr>
          <w:p w14:paraId="360A8B62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4D920FDC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77773BEB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34428DC6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32342" w14:paraId="3D953F7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24C5F37C" w14:textId="77777777" w:rsidR="00132342" w:rsidRPr="000673A0" w:rsidRDefault="00132342" w:rsidP="00132342">
            <w:r w:rsidRPr="000673A0">
              <w:t>RF-AM-0</w:t>
            </w:r>
            <w:r>
              <w:t>5</w:t>
            </w:r>
          </w:p>
        </w:tc>
        <w:tc>
          <w:tcPr>
            <w:tcW w:w="4033" w:type="dxa"/>
          </w:tcPr>
          <w:p w14:paraId="591AA181" w14:textId="48F3D3CE" w:rsidR="00132342" w:rsidRDefault="00132342" w:rsidP="0013234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identificar a localização do utente e apresentar a farmácia mais próxima da sua localização.</w:t>
            </w:r>
          </w:p>
        </w:tc>
        <w:tc>
          <w:tcPr>
            <w:tcW w:w="852" w:type="dxa"/>
          </w:tcPr>
          <w:p w14:paraId="6DB2BA50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7CA270D7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7ECFE9F4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094F2D9B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32342" w14:paraId="581F87D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21AFAB5E" w14:textId="77777777" w:rsidR="00132342" w:rsidRPr="000673A0" w:rsidRDefault="00132342" w:rsidP="00132342">
            <w:r w:rsidRPr="000673A0">
              <w:t>RF-AM-0</w:t>
            </w:r>
            <w:r>
              <w:t>6</w:t>
            </w:r>
          </w:p>
        </w:tc>
        <w:tc>
          <w:tcPr>
            <w:tcW w:w="4033" w:type="dxa"/>
          </w:tcPr>
          <w:p w14:paraId="6B4DFC67" w14:textId="4D11660B" w:rsidR="00132342" w:rsidRDefault="00132342" w:rsidP="0013234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todos os produtos selecionados como favoritos ao utente.</w:t>
            </w:r>
          </w:p>
        </w:tc>
        <w:tc>
          <w:tcPr>
            <w:tcW w:w="852" w:type="dxa"/>
          </w:tcPr>
          <w:p w14:paraId="29D8F1A8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02BB85CA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6F083BFF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29F28686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32342" w14:paraId="66B7EA4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CAB0FAF" w14:textId="77777777" w:rsidR="00132342" w:rsidRPr="000673A0" w:rsidRDefault="00132342" w:rsidP="00132342">
            <w:r w:rsidRPr="000673A0">
              <w:t>RF-AM-0</w:t>
            </w:r>
            <w:r>
              <w:t>7</w:t>
            </w:r>
          </w:p>
        </w:tc>
        <w:tc>
          <w:tcPr>
            <w:tcW w:w="4033" w:type="dxa"/>
          </w:tcPr>
          <w:p w14:paraId="5985787A" w14:textId="2F849687" w:rsidR="00132342" w:rsidRDefault="00132342" w:rsidP="0013234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 seleção do método de pagamento que o utente pretende.</w:t>
            </w:r>
          </w:p>
        </w:tc>
        <w:tc>
          <w:tcPr>
            <w:tcW w:w="852" w:type="dxa"/>
          </w:tcPr>
          <w:p w14:paraId="706BBA3B" w14:textId="53A17818" w:rsidR="00132342" w:rsidRDefault="00A73F9A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6FD4686F" w14:textId="3E9ACC6E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42B76608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10D2168D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32342" w14:paraId="61D379D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8A465F6" w14:textId="77777777" w:rsidR="00132342" w:rsidRPr="000673A0" w:rsidRDefault="00132342" w:rsidP="00132342">
            <w:r w:rsidRPr="000673A0">
              <w:t>RF-AM-0</w:t>
            </w:r>
            <w:r>
              <w:t>8</w:t>
            </w:r>
          </w:p>
        </w:tc>
        <w:tc>
          <w:tcPr>
            <w:tcW w:w="4033" w:type="dxa"/>
          </w:tcPr>
          <w:p w14:paraId="15E86DFB" w14:textId="0C8F8D6A" w:rsidR="00132342" w:rsidRDefault="00132342" w:rsidP="0013234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ao utente o total dos seus gastos na Carolo Farmacêutica.</w:t>
            </w:r>
          </w:p>
        </w:tc>
        <w:tc>
          <w:tcPr>
            <w:tcW w:w="852" w:type="dxa"/>
          </w:tcPr>
          <w:p w14:paraId="10CFE0F9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11F65912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32C3CC40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1C7F7C62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32342" w14:paraId="1660BAF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08F71151" w14:textId="77777777" w:rsidR="00132342" w:rsidRPr="000673A0" w:rsidRDefault="00132342" w:rsidP="00132342">
            <w:r w:rsidRPr="000673A0">
              <w:t>RF-AM-0</w:t>
            </w:r>
            <w:r>
              <w:t>9</w:t>
            </w:r>
          </w:p>
        </w:tc>
        <w:tc>
          <w:tcPr>
            <w:tcW w:w="4033" w:type="dxa"/>
          </w:tcPr>
          <w:p w14:paraId="096017D6" w14:textId="7A30E336" w:rsidR="00132342" w:rsidRDefault="00132342" w:rsidP="0013234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ao utente os últimos produtos adquiridos pelo mesmo.</w:t>
            </w:r>
          </w:p>
        </w:tc>
        <w:tc>
          <w:tcPr>
            <w:tcW w:w="852" w:type="dxa"/>
          </w:tcPr>
          <w:p w14:paraId="467F2430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169C2F2A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00CA1D0D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64C93770" w14:textId="77777777" w:rsidR="00132342" w:rsidRDefault="00132342" w:rsidP="001323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32342" w14:paraId="7EC39E7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7AF1F92F" w14:textId="2D1A95BC" w:rsidR="00132342" w:rsidRPr="000673A0" w:rsidRDefault="00132342" w:rsidP="00132342">
            <w:r w:rsidRPr="000673A0">
              <w:t>RF-AM-</w:t>
            </w:r>
            <w:r>
              <w:t>10</w:t>
            </w:r>
          </w:p>
        </w:tc>
        <w:tc>
          <w:tcPr>
            <w:tcW w:w="4033" w:type="dxa"/>
          </w:tcPr>
          <w:p w14:paraId="2FF16946" w14:textId="31A2CFC3" w:rsidR="00132342" w:rsidRDefault="00132342" w:rsidP="0013234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possibilitar a emissão de faturas, onde irá mostrar os medicamentos comprados, o seu preço, com e sem iva, o subtotal e o total e caso exista os descontos.</w:t>
            </w:r>
          </w:p>
        </w:tc>
        <w:tc>
          <w:tcPr>
            <w:tcW w:w="852" w:type="dxa"/>
          </w:tcPr>
          <w:p w14:paraId="5B607D2B" w14:textId="74890C47" w:rsidR="00132342" w:rsidRDefault="00A73F9A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538" w:type="dxa"/>
          </w:tcPr>
          <w:p w14:paraId="1FAEB330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5" w:type="dxa"/>
          </w:tcPr>
          <w:p w14:paraId="0C1D06BE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26" w:type="dxa"/>
          </w:tcPr>
          <w:p w14:paraId="50985361" w14:textId="77777777" w:rsidR="00132342" w:rsidRDefault="00132342" w:rsidP="001323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7FBAC83" w14:textId="77777777" w:rsidR="00F532D2" w:rsidRDefault="00F532D2" w:rsidP="00312C69"/>
    <w:p w14:paraId="6E3273A7" w14:textId="0445EB4F" w:rsidR="00312C69" w:rsidRDefault="00312C69" w:rsidP="00312C69">
      <w:pPr>
        <w:pStyle w:val="Legenda"/>
        <w:keepNext/>
        <w:jc w:val="center"/>
      </w:pPr>
      <w:bookmarkStart w:id="25" w:name="_Toc152166180"/>
      <w:r>
        <w:t xml:space="preserve">Tabela </w:t>
      </w:r>
      <w:fldSimple w:instr=" SEQ Tabela \* ARABIC ">
        <w:r w:rsidR="00B3095A">
          <w:rPr>
            <w:noProof/>
          </w:rPr>
          <w:t>11</w:t>
        </w:r>
      </w:fldSimple>
      <w:r>
        <w:t xml:space="preserve"> – Requisitos</w:t>
      </w:r>
      <w:r w:rsidR="00102229">
        <w:t xml:space="preserve"> Não funcionais</w:t>
      </w:r>
      <w:bookmarkEnd w:id="25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93"/>
        <w:gridCol w:w="5312"/>
        <w:gridCol w:w="1779"/>
        <w:gridCol w:w="1172"/>
      </w:tblGrid>
      <w:tr w:rsidR="00894117" w14:paraId="29F8AAC9" w14:textId="4252D3FF" w:rsidTr="00C949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208BB718" w14:textId="10597110" w:rsidR="00894117" w:rsidRDefault="00894117" w:rsidP="00894117">
            <w:pPr>
              <w:jc w:val="center"/>
            </w:pPr>
            <w:r>
              <w:t>#</w:t>
            </w:r>
          </w:p>
        </w:tc>
        <w:tc>
          <w:tcPr>
            <w:tcW w:w="5312" w:type="dxa"/>
          </w:tcPr>
          <w:p w14:paraId="5832A534" w14:textId="5CFDD176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779" w:type="dxa"/>
          </w:tcPr>
          <w:p w14:paraId="371B6678" w14:textId="1BE532EC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172" w:type="dxa"/>
          </w:tcPr>
          <w:p w14:paraId="7E9BC376" w14:textId="42DF4F5E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B7776A" w14:paraId="7ECD57D5" w14:textId="38A6804D" w:rsidTr="00C949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43BCB444" w14:textId="6DAA08D3" w:rsidR="00B7776A" w:rsidRPr="00312C69" w:rsidRDefault="00B7776A" w:rsidP="00B7776A">
            <w:pPr>
              <w:rPr>
                <w:b w:val="0"/>
                <w:bCs w:val="0"/>
                <w:highlight w:val="yellow"/>
              </w:rPr>
            </w:pPr>
            <w:r>
              <w:t>RNF-01</w:t>
            </w:r>
          </w:p>
        </w:tc>
        <w:tc>
          <w:tcPr>
            <w:tcW w:w="5312" w:type="dxa"/>
          </w:tcPr>
          <w:p w14:paraId="4BF1300E" w14:textId="2F216E81" w:rsidR="00B7776A" w:rsidRPr="002C70FD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O sistema deve ser capaz de executar no Sistema Operativo Windows, acompanhado com uma aplicação Android.</w:t>
            </w:r>
          </w:p>
        </w:tc>
        <w:tc>
          <w:tcPr>
            <w:tcW w:w="1779" w:type="dxa"/>
          </w:tcPr>
          <w:p w14:paraId="21FF2827" w14:textId="7CBD6F18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Ambiente</w:t>
            </w:r>
          </w:p>
        </w:tc>
        <w:tc>
          <w:tcPr>
            <w:tcW w:w="1172" w:type="dxa"/>
          </w:tcPr>
          <w:p w14:paraId="6694DC51" w14:textId="053CBA0D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Alta</w:t>
            </w:r>
          </w:p>
        </w:tc>
      </w:tr>
      <w:tr w:rsidR="00B7776A" w14:paraId="2BB688AC" w14:textId="77D5012A" w:rsidTr="00C949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26AF82E9" w14:textId="552D2123" w:rsidR="00B7776A" w:rsidRPr="00312C69" w:rsidRDefault="00B7776A" w:rsidP="00B7776A">
            <w:pPr>
              <w:rPr>
                <w:b w:val="0"/>
                <w:bCs w:val="0"/>
                <w:highlight w:val="yellow"/>
              </w:rPr>
            </w:pPr>
            <w:r>
              <w:t>RNF-02</w:t>
            </w:r>
          </w:p>
        </w:tc>
        <w:tc>
          <w:tcPr>
            <w:tcW w:w="5312" w:type="dxa"/>
          </w:tcPr>
          <w:p w14:paraId="5C7FBE5B" w14:textId="3F5D1AE0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(Web App) deve ser desenvolvido com a linguagem de programação PHP (yii2).</w:t>
            </w:r>
          </w:p>
        </w:tc>
        <w:tc>
          <w:tcPr>
            <w:tcW w:w="1779" w:type="dxa"/>
          </w:tcPr>
          <w:p w14:paraId="1EFA493B" w14:textId="3F4DAD9A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419A9E1F" w14:textId="6E5AC4D3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7776A" w14:paraId="756C7202" w14:textId="63B0DA76" w:rsidTr="00C949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14A5F046" w14:textId="7AF4CE27" w:rsidR="00B7776A" w:rsidRPr="00312C69" w:rsidRDefault="00B7776A" w:rsidP="00B7776A">
            <w:pPr>
              <w:rPr>
                <w:b w:val="0"/>
                <w:bCs w:val="0"/>
                <w:highlight w:val="yellow"/>
              </w:rPr>
            </w:pPr>
            <w:r>
              <w:t>RNF-03</w:t>
            </w:r>
          </w:p>
        </w:tc>
        <w:tc>
          <w:tcPr>
            <w:tcW w:w="5312" w:type="dxa"/>
          </w:tcPr>
          <w:p w14:paraId="11A4AC23" w14:textId="1C959978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(App Móvel) deve ser desenvolvido com as linguagens de programação Java e XML.</w:t>
            </w:r>
          </w:p>
        </w:tc>
        <w:tc>
          <w:tcPr>
            <w:tcW w:w="1779" w:type="dxa"/>
          </w:tcPr>
          <w:p w14:paraId="396DC6B5" w14:textId="0E3A30F9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12B9BA7C" w14:textId="59C52B4E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7776A" w14:paraId="79A398CC" w14:textId="7A33E3CF" w:rsidTr="00C949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5C5EB8E0" w14:textId="3BDBD46E" w:rsidR="00B7776A" w:rsidRPr="00312C69" w:rsidRDefault="00B7776A" w:rsidP="00B7776A">
            <w:pPr>
              <w:rPr>
                <w:b w:val="0"/>
                <w:bCs w:val="0"/>
                <w:highlight w:val="yellow"/>
              </w:rPr>
            </w:pPr>
            <w:r w:rsidRPr="00894117">
              <w:t>R</w:t>
            </w:r>
            <w:r>
              <w:t>N</w:t>
            </w:r>
            <w:r w:rsidRPr="00894117">
              <w:t>F-0</w:t>
            </w:r>
            <w:r>
              <w:t>4</w:t>
            </w:r>
          </w:p>
        </w:tc>
        <w:tc>
          <w:tcPr>
            <w:tcW w:w="5312" w:type="dxa"/>
          </w:tcPr>
          <w:p w14:paraId="55214D69" w14:textId="7B7156CD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16B4">
              <w:t xml:space="preserve">O sistema deve ter um design </w:t>
            </w:r>
            <w:proofErr w:type="spellStart"/>
            <w:r w:rsidRPr="00D316B4">
              <w:t>user-friendly</w:t>
            </w:r>
            <w:proofErr w:type="spellEnd"/>
            <w:r w:rsidRPr="00D316B4">
              <w:t xml:space="preserve"> e apelativo</w:t>
            </w:r>
            <w:r>
              <w:t>.</w:t>
            </w:r>
          </w:p>
        </w:tc>
        <w:tc>
          <w:tcPr>
            <w:tcW w:w="1779" w:type="dxa"/>
          </w:tcPr>
          <w:p w14:paraId="457909D3" w14:textId="461BE451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3CC2">
              <w:t>Usabilidade</w:t>
            </w:r>
          </w:p>
        </w:tc>
        <w:tc>
          <w:tcPr>
            <w:tcW w:w="1172" w:type="dxa"/>
          </w:tcPr>
          <w:p w14:paraId="33B78851" w14:textId="3712DC5B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518A">
              <w:t>Média</w:t>
            </w:r>
          </w:p>
        </w:tc>
      </w:tr>
      <w:tr w:rsidR="00B7776A" w14:paraId="51B0F13F" w14:textId="22F558AE" w:rsidTr="00C949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1429BA48" w14:textId="699C5C3C" w:rsidR="00B7776A" w:rsidRPr="00312C69" w:rsidRDefault="00B7776A" w:rsidP="00B7776A">
            <w:pPr>
              <w:rPr>
                <w:b w:val="0"/>
                <w:bCs w:val="0"/>
                <w:highlight w:val="yellow"/>
              </w:rPr>
            </w:pPr>
            <w:r w:rsidRPr="00894117">
              <w:lastRenderedPageBreak/>
              <w:t>R</w:t>
            </w:r>
            <w:r>
              <w:t>N</w:t>
            </w:r>
            <w:r w:rsidRPr="00894117">
              <w:t>F-0</w:t>
            </w:r>
            <w:r>
              <w:t>5</w:t>
            </w:r>
          </w:p>
        </w:tc>
        <w:tc>
          <w:tcPr>
            <w:tcW w:w="5312" w:type="dxa"/>
          </w:tcPr>
          <w:p w14:paraId="0D780DAA" w14:textId="2E8B4716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aos utentes aceder às suas receitas 98% das vezes, sem falhas.</w:t>
            </w:r>
          </w:p>
        </w:tc>
        <w:tc>
          <w:tcPr>
            <w:tcW w:w="1779" w:type="dxa"/>
          </w:tcPr>
          <w:p w14:paraId="304ED8C5" w14:textId="3032CFF0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3957C91A" w14:textId="286005D4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7776A" w14:paraId="32B595CD" w14:textId="77CAC5A1" w:rsidTr="00C949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0C23EA76" w14:textId="06CC4F1D" w:rsidR="00B7776A" w:rsidRPr="00312C69" w:rsidRDefault="00B7776A" w:rsidP="00B7776A">
            <w:pPr>
              <w:rPr>
                <w:b w:val="0"/>
                <w:bCs w:val="0"/>
              </w:rPr>
            </w:pPr>
            <w:r w:rsidRPr="000704F8">
              <w:t>R</w:t>
            </w:r>
            <w:r>
              <w:t>NF-06</w:t>
            </w:r>
          </w:p>
        </w:tc>
        <w:tc>
          <w:tcPr>
            <w:tcW w:w="5312" w:type="dxa"/>
          </w:tcPr>
          <w:p w14:paraId="523E14EC" w14:textId="6703CEBE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 gestão a funcionários 24/7.</w:t>
            </w:r>
          </w:p>
        </w:tc>
        <w:tc>
          <w:tcPr>
            <w:tcW w:w="1779" w:type="dxa"/>
          </w:tcPr>
          <w:p w14:paraId="0C2EC2A9" w14:textId="181F4C9B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Disponibilidade</w:t>
            </w:r>
          </w:p>
        </w:tc>
        <w:tc>
          <w:tcPr>
            <w:tcW w:w="1172" w:type="dxa"/>
          </w:tcPr>
          <w:p w14:paraId="390CB3DD" w14:textId="03CA9A46" w:rsidR="00B7776A" w:rsidRDefault="00B7776A" w:rsidP="00B777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7776A" w14:paraId="5122131C" w14:textId="375D0139" w:rsidTr="00C949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7B409ACF" w14:textId="0E8D193E" w:rsidR="00B7776A" w:rsidRPr="00312C69" w:rsidRDefault="00B7776A" w:rsidP="00B7776A">
            <w:pPr>
              <w:rPr>
                <w:b w:val="0"/>
                <w:bCs w:val="0"/>
              </w:rPr>
            </w:pPr>
            <w:r w:rsidRPr="00894117">
              <w:t>R</w:t>
            </w:r>
            <w:r>
              <w:t>N</w:t>
            </w:r>
            <w:r w:rsidRPr="00894117">
              <w:t>F-0</w:t>
            </w:r>
            <w:r>
              <w:t>7</w:t>
            </w:r>
          </w:p>
        </w:tc>
        <w:tc>
          <w:tcPr>
            <w:tcW w:w="5312" w:type="dxa"/>
          </w:tcPr>
          <w:p w14:paraId="1EFFA9CE" w14:textId="560E20A3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 estar protegido para o utente não aceder ao </w:t>
            </w:r>
            <w:proofErr w:type="spellStart"/>
            <w:r>
              <w:t>back-office</w:t>
            </w:r>
            <w:proofErr w:type="spellEnd"/>
            <w:r>
              <w:t>.</w:t>
            </w:r>
          </w:p>
        </w:tc>
        <w:tc>
          <w:tcPr>
            <w:tcW w:w="1779" w:type="dxa"/>
          </w:tcPr>
          <w:p w14:paraId="6F4EAE24" w14:textId="7706E122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0604BCAE" w14:textId="5DF7BFF9" w:rsidR="00B7776A" w:rsidRDefault="00B7776A" w:rsidP="00B777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C94980" w14:paraId="3CC5FABA" w14:textId="77777777" w:rsidTr="00C949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14:paraId="6BB7AD92" w14:textId="36F37DD5" w:rsidR="00C94980" w:rsidRPr="00894117" w:rsidRDefault="00C94980" w:rsidP="00C94980">
            <w:r w:rsidRPr="00894117">
              <w:t>R</w:t>
            </w:r>
            <w:r>
              <w:t>N</w:t>
            </w:r>
            <w:r w:rsidRPr="00894117">
              <w:t>F-0</w:t>
            </w:r>
            <w:r>
              <w:t>8</w:t>
            </w:r>
          </w:p>
        </w:tc>
        <w:tc>
          <w:tcPr>
            <w:tcW w:w="5312" w:type="dxa"/>
          </w:tcPr>
          <w:p w14:paraId="008AA198" w14:textId="362F1412" w:rsidR="00C94980" w:rsidRDefault="00C94980" w:rsidP="00C949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ter um tempo de carregamento não superior a 2 segundos.</w:t>
            </w:r>
          </w:p>
        </w:tc>
        <w:tc>
          <w:tcPr>
            <w:tcW w:w="1779" w:type="dxa"/>
          </w:tcPr>
          <w:p w14:paraId="61660448" w14:textId="4721B926" w:rsidR="00C94980" w:rsidRDefault="00C94980" w:rsidP="00C949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21BF239D" w14:textId="73C8D300" w:rsidR="00C94980" w:rsidRDefault="00C94980" w:rsidP="00C949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</w:tbl>
    <w:p w14:paraId="2343F9C2" w14:textId="77777777" w:rsidR="00312C69" w:rsidRDefault="00312C69" w:rsidP="00312C69"/>
    <w:p w14:paraId="7F6EC236" w14:textId="199C1807" w:rsidR="00312C69" w:rsidRDefault="00312C69" w:rsidP="009E2531">
      <w:pPr>
        <w:pStyle w:val="Ttulo1"/>
        <w:ind w:left="708" w:hanging="708"/>
      </w:pPr>
      <w:bookmarkStart w:id="26" w:name="_Toc152166131"/>
      <w:proofErr w:type="spellStart"/>
      <w:r>
        <w:lastRenderedPageBreak/>
        <w:t>User</w:t>
      </w:r>
      <w:proofErr w:type="spellEnd"/>
      <w:r>
        <w:t xml:space="preserve"> </w:t>
      </w:r>
      <w:proofErr w:type="spellStart"/>
      <w:r>
        <w:t>Stories</w:t>
      </w:r>
      <w:bookmarkEnd w:id="26"/>
      <w:proofErr w:type="spellEnd"/>
    </w:p>
    <w:p w14:paraId="55651353" w14:textId="36B6547B" w:rsidR="00312C69" w:rsidRDefault="00312C69" w:rsidP="00312C69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312C69" w14:paraId="701BF31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6F566E0" w14:textId="77777777" w:rsidR="00312C69" w:rsidRPr="00217350" w:rsidRDefault="00312C69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1F7895EA" w14:textId="77777777" w:rsidR="00312C69" w:rsidRPr="00217350" w:rsidRDefault="00312C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312C69" w14:paraId="1F769C0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B4AC02E" w14:textId="1FBBF10B" w:rsidR="00312C69" w:rsidRPr="00217350" w:rsidRDefault="00312C69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="00736DA5">
              <w:rPr>
                <w:b w:val="0"/>
                <w:bCs w:val="0"/>
              </w:rPr>
              <w:t>Adquirir medicamentos</w:t>
            </w:r>
          </w:p>
        </w:tc>
        <w:tc>
          <w:tcPr>
            <w:tcW w:w="992" w:type="dxa"/>
          </w:tcPr>
          <w:p w14:paraId="7DBB8F55" w14:textId="1D2F8210" w:rsidR="00312C69" w:rsidRPr="00217350" w:rsidRDefault="00312C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F6567A">
              <w:t>5</w:t>
            </w:r>
          </w:p>
        </w:tc>
      </w:tr>
      <w:tr w:rsidR="00312C69" w14:paraId="66653C5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44B8A09" w14:textId="2EDE7ECA" w:rsidR="00312C69" w:rsidRPr="00217350" w:rsidRDefault="00312C69">
            <w:pPr>
              <w:rPr>
                <w:b w:val="0"/>
                <w:bCs w:val="0"/>
              </w:rPr>
            </w:pPr>
            <w:r>
              <w:t xml:space="preserve">Descrição: </w:t>
            </w:r>
            <w:r w:rsidR="00736DA5">
              <w:rPr>
                <w:b w:val="0"/>
                <w:bCs w:val="0"/>
              </w:rPr>
              <w:t>Como utente</w:t>
            </w:r>
            <w:r w:rsidR="00795762">
              <w:rPr>
                <w:b w:val="0"/>
                <w:bCs w:val="0"/>
              </w:rPr>
              <w:t xml:space="preserve">, </w:t>
            </w:r>
            <w:r w:rsidR="008D6B34">
              <w:rPr>
                <w:b w:val="0"/>
                <w:bCs w:val="0"/>
              </w:rPr>
              <w:t>quero poder adicionar produtos ao carrinho de compras, de modo a adquiri-lo posteriormente.</w:t>
            </w:r>
          </w:p>
          <w:p w14:paraId="00FB538A" w14:textId="77777777" w:rsidR="00312C69" w:rsidRPr="00217350" w:rsidRDefault="00312C69">
            <w:r w:rsidRPr="00217350">
              <w:t>Critérios de Aceitação</w:t>
            </w:r>
            <w:r>
              <w:t>:</w:t>
            </w:r>
          </w:p>
          <w:p w14:paraId="6EADCF85" w14:textId="3CE2F86D" w:rsidR="00133ED8" w:rsidRPr="00133ED8" w:rsidRDefault="00133ED8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Não pode ser adicionado um produto sem stock </w:t>
            </w:r>
            <w:r w:rsidR="004D2C8E">
              <w:rPr>
                <w:b w:val="0"/>
                <w:bCs w:val="0"/>
              </w:rPr>
              <w:t>existente</w:t>
            </w:r>
          </w:p>
          <w:p w14:paraId="291D5C28" w14:textId="23C38A8A" w:rsidR="00312C69" w:rsidRPr="00B27507" w:rsidRDefault="00312C69" w:rsidP="002F112D">
            <w:pPr>
              <w:pStyle w:val="PargrafodaLista"/>
              <w:ind w:left="527"/>
              <w:contextualSpacing w:val="0"/>
              <w:rPr>
                <w:b w:val="0"/>
                <w:bCs w:val="0"/>
              </w:rPr>
            </w:pPr>
          </w:p>
        </w:tc>
      </w:tr>
      <w:tr w:rsidR="00312C69" w14:paraId="60F943C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C93005" w14:textId="6AB16B6F" w:rsidR="00312C69" w:rsidRPr="0095536C" w:rsidRDefault="00312C69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="009C72AE">
              <w:rPr>
                <w:b w:val="0"/>
                <w:bCs w:val="0"/>
              </w:rPr>
              <w:t>Gerir</w:t>
            </w:r>
            <w:r w:rsidR="0020224B">
              <w:rPr>
                <w:b w:val="0"/>
                <w:bCs w:val="0"/>
              </w:rPr>
              <w:t xml:space="preserve"> utente</w:t>
            </w:r>
          </w:p>
        </w:tc>
        <w:tc>
          <w:tcPr>
            <w:tcW w:w="992" w:type="dxa"/>
          </w:tcPr>
          <w:p w14:paraId="45441C2A" w14:textId="4966B365" w:rsidR="00312C69" w:rsidRPr="00217350" w:rsidRDefault="00312C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F6567A">
              <w:t>3</w:t>
            </w:r>
          </w:p>
        </w:tc>
      </w:tr>
      <w:tr w:rsidR="00312C69" w14:paraId="5C9DDFC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55A954C6" w14:textId="7427F706" w:rsidR="00312C69" w:rsidRPr="00217350" w:rsidRDefault="00312C69">
            <w:pPr>
              <w:rPr>
                <w:b w:val="0"/>
                <w:bCs w:val="0"/>
              </w:rPr>
            </w:pPr>
            <w:r>
              <w:t xml:space="preserve">Descrição: </w:t>
            </w:r>
            <w:r w:rsidR="00CA6DA8" w:rsidRPr="00CA6DA8">
              <w:rPr>
                <w:b w:val="0"/>
                <w:bCs w:val="0"/>
              </w:rPr>
              <w:t xml:space="preserve">Como funcionário, desejo criar e gerir contas de </w:t>
            </w:r>
            <w:r w:rsidR="003B0919">
              <w:rPr>
                <w:b w:val="0"/>
                <w:bCs w:val="0"/>
              </w:rPr>
              <w:t>utentes</w:t>
            </w:r>
            <w:r w:rsidR="00CA6DA8" w:rsidRPr="00CA6DA8">
              <w:rPr>
                <w:b w:val="0"/>
                <w:bCs w:val="0"/>
              </w:rPr>
              <w:t>, a fim de proporcionar um ambiente de utilizador mais agradável</w:t>
            </w:r>
            <w:r w:rsidR="00CC2880">
              <w:rPr>
                <w:b w:val="0"/>
                <w:bCs w:val="0"/>
              </w:rPr>
              <w:t>.</w:t>
            </w:r>
          </w:p>
          <w:p w14:paraId="5C260DF7" w14:textId="77777777" w:rsidR="00312C69" w:rsidRPr="00217350" w:rsidRDefault="00312C69">
            <w:r w:rsidRPr="00217350">
              <w:t>Critérios de Aceitação</w:t>
            </w:r>
            <w:r>
              <w:t>:</w:t>
            </w:r>
          </w:p>
          <w:p w14:paraId="3AF294FF" w14:textId="74D514D3" w:rsidR="00312C69" w:rsidRPr="00D45E44" w:rsidRDefault="00312C69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D45E44">
              <w:rPr>
                <w:b w:val="0"/>
                <w:bCs w:val="0"/>
              </w:rPr>
              <w:t>Os campos nome, morada, contato e NIF têm de ser obrigatoriamente preenchidos</w:t>
            </w:r>
            <w:r w:rsidR="00831395">
              <w:rPr>
                <w:b w:val="0"/>
                <w:bCs w:val="0"/>
              </w:rPr>
              <w:t>.</w:t>
            </w:r>
          </w:p>
          <w:p w14:paraId="074AD36E" w14:textId="79E582BA" w:rsidR="00312C69" w:rsidRPr="00B27507" w:rsidRDefault="00312C69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D45E44">
              <w:rPr>
                <w:b w:val="0"/>
                <w:bCs w:val="0"/>
              </w:rPr>
              <w:t>Não pode haver um cliente com o mesmo NIF</w:t>
            </w:r>
            <w:r w:rsidR="00831395">
              <w:rPr>
                <w:b w:val="0"/>
                <w:bCs w:val="0"/>
              </w:rPr>
              <w:t>.</w:t>
            </w:r>
          </w:p>
        </w:tc>
      </w:tr>
      <w:tr w:rsidR="00312C69" w14:paraId="0F5D152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9FA832" w14:textId="360141DA" w:rsidR="00312C69" w:rsidRPr="0095536C" w:rsidRDefault="00312C69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0D4DD0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</w:t>
            </w:r>
            <w:r w:rsidR="00B65DB4">
              <w:rPr>
                <w:b w:val="0"/>
                <w:bCs w:val="0"/>
              </w:rPr>
              <w:t xml:space="preserve">– </w:t>
            </w:r>
            <w:r w:rsidR="00B65DB4" w:rsidRPr="00B65DB4">
              <w:rPr>
                <w:b w:val="0"/>
                <w:bCs w:val="0"/>
              </w:rPr>
              <w:t>Ver</w:t>
            </w:r>
            <w:r w:rsidR="00440CC4">
              <w:rPr>
                <w:b w:val="0"/>
                <w:bCs w:val="0"/>
              </w:rPr>
              <w:t xml:space="preserve"> localização </w:t>
            </w:r>
            <w:r w:rsidR="00B65DB4">
              <w:rPr>
                <w:b w:val="0"/>
                <w:bCs w:val="0"/>
              </w:rPr>
              <w:t>da farmacêutica mais próxima</w:t>
            </w:r>
          </w:p>
        </w:tc>
        <w:tc>
          <w:tcPr>
            <w:tcW w:w="992" w:type="dxa"/>
          </w:tcPr>
          <w:p w14:paraId="1B044F26" w14:textId="547BBA16" w:rsidR="00312C69" w:rsidRPr="00217350" w:rsidRDefault="00312C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F6567A">
              <w:t xml:space="preserve"> 3</w:t>
            </w:r>
          </w:p>
        </w:tc>
      </w:tr>
      <w:tr w:rsidR="00312C69" w14:paraId="76B6CF7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1009944" w14:textId="2D6D20DD" w:rsidR="00312C69" w:rsidRPr="001A0695" w:rsidRDefault="00312C69">
            <w:pPr>
              <w:rPr>
                <w:b w:val="0"/>
                <w:bCs w:val="0"/>
              </w:rPr>
            </w:pPr>
            <w:r>
              <w:t>Descrição:</w:t>
            </w:r>
            <w:r w:rsidR="009B44F4">
              <w:t xml:space="preserve"> </w:t>
            </w:r>
            <w:r w:rsidR="001A0695">
              <w:rPr>
                <w:b w:val="0"/>
                <w:bCs w:val="0"/>
              </w:rPr>
              <w:t xml:space="preserve">Como utente, quero poder utilizar </w:t>
            </w:r>
            <w:r w:rsidR="003B0919">
              <w:rPr>
                <w:b w:val="0"/>
                <w:bCs w:val="0"/>
              </w:rPr>
              <w:t xml:space="preserve">uma função de GPS, para </w:t>
            </w:r>
            <w:r w:rsidR="0043417E">
              <w:rPr>
                <w:b w:val="0"/>
                <w:bCs w:val="0"/>
              </w:rPr>
              <w:t>encontrar a farmácia mais próxima d</w:t>
            </w:r>
            <w:r w:rsidR="00B722B2">
              <w:rPr>
                <w:b w:val="0"/>
                <w:bCs w:val="0"/>
              </w:rPr>
              <w:t>o Utilizador</w:t>
            </w:r>
            <w:r w:rsidR="0043417E">
              <w:rPr>
                <w:b w:val="0"/>
                <w:bCs w:val="0"/>
              </w:rPr>
              <w:t>.</w:t>
            </w:r>
          </w:p>
          <w:p w14:paraId="0F046600" w14:textId="77777777" w:rsidR="00312C69" w:rsidRPr="000F64E7" w:rsidRDefault="00312C69">
            <w:r w:rsidRPr="00217350">
              <w:t>Critérios de Aceitação</w:t>
            </w:r>
            <w:r>
              <w:t>:</w:t>
            </w:r>
          </w:p>
          <w:p w14:paraId="51E878F6" w14:textId="77777777" w:rsidR="00312C69" w:rsidRPr="003A3A08" w:rsidRDefault="003A3A08">
            <w:pPr>
              <w:pStyle w:val="PargrafodaLista"/>
              <w:numPr>
                <w:ilvl w:val="0"/>
                <w:numId w:val="7"/>
              </w:numPr>
              <w:contextualSpacing w:val="0"/>
              <w:rPr>
                <w:b w:val="0"/>
                <w:bCs w:val="0"/>
              </w:rPr>
            </w:pPr>
            <w:r w:rsidRPr="003A3A08">
              <w:rPr>
                <w:b w:val="0"/>
                <w:bCs w:val="0"/>
              </w:rPr>
              <w:t>Quando abrir a função de GPS, o sistema deve identificar a localização atual do utilizador com precisão.</w:t>
            </w:r>
          </w:p>
          <w:p w14:paraId="5E2A22EA" w14:textId="77777777" w:rsidR="003A3A08" w:rsidRPr="00CD4F80" w:rsidRDefault="007537B7">
            <w:pPr>
              <w:pStyle w:val="PargrafodaLista"/>
              <w:numPr>
                <w:ilvl w:val="0"/>
                <w:numId w:val="7"/>
              </w:numPr>
              <w:contextualSpacing w:val="0"/>
              <w:rPr>
                <w:b w:val="0"/>
                <w:bCs w:val="0"/>
              </w:rPr>
            </w:pPr>
            <w:r w:rsidRPr="007537B7">
              <w:rPr>
                <w:b w:val="0"/>
                <w:bCs w:val="0"/>
              </w:rPr>
              <w:t>O sistema deve apresentar uma lista de farmácias próximas, classificadas por proximidade à localização do utilizador.</w:t>
            </w:r>
          </w:p>
          <w:p w14:paraId="5005AF03" w14:textId="77777777" w:rsidR="00CD4F80" w:rsidRDefault="00CD4F80" w:rsidP="00CD4F80">
            <w:pPr>
              <w:rPr>
                <w:b w:val="0"/>
                <w:bCs w:val="0"/>
              </w:rPr>
            </w:pPr>
          </w:p>
          <w:p w14:paraId="36C9CC7E" w14:textId="0AF75C1C" w:rsidR="00CD4F80" w:rsidRPr="00CD4F80" w:rsidRDefault="00CD4F80" w:rsidP="00CD4F80">
            <w:pPr>
              <w:rPr>
                <w:b w:val="0"/>
                <w:bCs w:val="0"/>
              </w:rPr>
            </w:pPr>
          </w:p>
        </w:tc>
      </w:tr>
      <w:tr w:rsidR="00312C69" w14:paraId="23E4509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E4291C6" w14:textId="4263804B" w:rsidR="00312C69" w:rsidRPr="0095536C" w:rsidRDefault="00312C69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F65C79">
              <w:rPr>
                <w:b w:val="0"/>
                <w:bCs w:val="0"/>
              </w:rPr>
              <w:t xml:space="preserve">4 </w:t>
            </w:r>
            <w:r w:rsidR="0089045E">
              <w:rPr>
                <w:b w:val="0"/>
                <w:bCs w:val="0"/>
              </w:rPr>
              <w:t>–</w:t>
            </w:r>
            <w:r w:rsidR="00F65C79">
              <w:rPr>
                <w:b w:val="0"/>
                <w:bCs w:val="0"/>
              </w:rPr>
              <w:t xml:space="preserve"> </w:t>
            </w:r>
            <w:r w:rsidR="0089045E">
              <w:rPr>
                <w:b w:val="0"/>
                <w:bCs w:val="0"/>
              </w:rPr>
              <w:t>Emitir Fatura</w:t>
            </w:r>
          </w:p>
        </w:tc>
        <w:tc>
          <w:tcPr>
            <w:tcW w:w="992" w:type="dxa"/>
          </w:tcPr>
          <w:p w14:paraId="3ADF4EF1" w14:textId="2A73F9D4" w:rsidR="00312C69" w:rsidRPr="00217350" w:rsidRDefault="00312C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  <w:r w:rsidR="00F6567A">
              <w:t xml:space="preserve"> 5</w:t>
            </w:r>
          </w:p>
        </w:tc>
      </w:tr>
      <w:tr w:rsidR="00312C69" w14:paraId="245EE63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8F56171" w14:textId="70927BE3" w:rsidR="00312C69" w:rsidRPr="00AF2E8D" w:rsidRDefault="00312C69">
            <w:pPr>
              <w:rPr>
                <w:b w:val="0"/>
                <w:bCs w:val="0"/>
              </w:rPr>
            </w:pPr>
            <w:r>
              <w:t>Descrição:</w:t>
            </w:r>
            <w:r w:rsidR="002C0E39">
              <w:t xml:space="preserve"> </w:t>
            </w:r>
            <w:r w:rsidR="00AF2E8D">
              <w:rPr>
                <w:b w:val="0"/>
                <w:bCs w:val="0"/>
              </w:rPr>
              <w:t>Como utente</w:t>
            </w:r>
            <w:r w:rsidR="0063093D">
              <w:rPr>
                <w:b w:val="0"/>
                <w:bCs w:val="0"/>
              </w:rPr>
              <w:t xml:space="preserve">, </w:t>
            </w:r>
            <w:r w:rsidR="00F845BC">
              <w:rPr>
                <w:b w:val="0"/>
                <w:bCs w:val="0"/>
              </w:rPr>
              <w:t xml:space="preserve">quero poder emitir </w:t>
            </w:r>
            <w:r w:rsidR="003C191B">
              <w:rPr>
                <w:b w:val="0"/>
                <w:bCs w:val="0"/>
              </w:rPr>
              <w:t xml:space="preserve">a fatura de compras, </w:t>
            </w:r>
            <w:r w:rsidR="00BE48AE">
              <w:rPr>
                <w:b w:val="0"/>
                <w:bCs w:val="0"/>
              </w:rPr>
              <w:t>a fim de manter um registo das minhas compras.</w:t>
            </w:r>
            <w:r w:rsidR="002C0E39">
              <w:t xml:space="preserve"> </w:t>
            </w:r>
          </w:p>
          <w:p w14:paraId="48A7EDB0" w14:textId="77777777" w:rsidR="00312C69" w:rsidRPr="000F64E7" w:rsidRDefault="00312C69">
            <w:r w:rsidRPr="00217350">
              <w:t>Critérios de Aceitação</w:t>
            </w:r>
            <w:r>
              <w:t>:</w:t>
            </w:r>
          </w:p>
          <w:p w14:paraId="6D565745" w14:textId="198393EB" w:rsidR="00312C69" w:rsidRPr="0095536C" w:rsidRDefault="00724CD7">
            <w:pPr>
              <w:pStyle w:val="PargrafodaLista"/>
              <w:numPr>
                <w:ilvl w:val="0"/>
                <w:numId w:val="6"/>
              </w:numPr>
              <w:contextualSpacing w:val="0"/>
            </w:pPr>
            <w:r>
              <w:rPr>
                <w:b w:val="0"/>
                <w:bCs w:val="0"/>
              </w:rPr>
              <w:t xml:space="preserve">O sistema deve dar a opção de </w:t>
            </w:r>
            <w:r w:rsidR="00871E6F">
              <w:rPr>
                <w:b w:val="0"/>
                <w:bCs w:val="0"/>
              </w:rPr>
              <w:t>transferir a fatura</w:t>
            </w:r>
            <w:r w:rsidR="00680AF9">
              <w:rPr>
                <w:b w:val="0"/>
                <w:bCs w:val="0"/>
              </w:rPr>
              <w:t xml:space="preserve"> para um dos seguintes formatos: PDF ou TXT.</w:t>
            </w:r>
          </w:p>
        </w:tc>
      </w:tr>
      <w:tr w:rsidR="00312C69" w14:paraId="6DBB421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7B247B5" w14:textId="23F80CE2" w:rsidR="00312C69" w:rsidRPr="0095536C" w:rsidRDefault="00312C69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CB4408">
              <w:rPr>
                <w:b w:val="0"/>
                <w:bCs w:val="0"/>
              </w:rPr>
              <w:t xml:space="preserve">5 </w:t>
            </w:r>
            <w:r w:rsidR="00363ACF">
              <w:rPr>
                <w:b w:val="0"/>
                <w:bCs w:val="0"/>
              </w:rPr>
              <w:t>–</w:t>
            </w:r>
            <w:r w:rsidR="00CB4408">
              <w:rPr>
                <w:b w:val="0"/>
                <w:bCs w:val="0"/>
              </w:rPr>
              <w:t xml:space="preserve"> </w:t>
            </w:r>
            <w:r w:rsidR="00363ACF">
              <w:rPr>
                <w:b w:val="0"/>
                <w:bCs w:val="0"/>
              </w:rPr>
              <w:t>Gerir Stock</w:t>
            </w:r>
          </w:p>
        </w:tc>
        <w:tc>
          <w:tcPr>
            <w:tcW w:w="992" w:type="dxa"/>
          </w:tcPr>
          <w:p w14:paraId="3D75DD65" w14:textId="54644E1C" w:rsidR="00312C69" w:rsidRPr="00217350" w:rsidRDefault="00312C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F6567A">
              <w:t xml:space="preserve"> 3</w:t>
            </w:r>
          </w:p>
        </w:tc>
      </w:tr>
      <w:tr w:rsidR="00312C69" w14:paraId="134B17E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3E30A07" w14:textId="4260206E" w:rsidR="00312C69" w:rsidRPr="00363ACF" w:rsidRDefault="00312C69">
            <w:pPr>
              <w:rPr>
                <w:b w:val="0"/>
                <w:bCs w:val="0"/>
              </w:rPr>
            </w:pPr>
            <w:r>
              <w:t>Descrição:</w:t>
            </w:r>
            <w:r w:rsidR="0061704D">
              <w:t xml:space="preserve"> </w:t>
            </w:r>
            <w:r w:rsidR="00E81139" w:rsidRPr="00E81139">
              <w:rPr>
                <w:b w:val="0"/>
                <w:bCs w:val="0"/>
              </w:rPr>
              <w:t xml:space="preserve">Como funcionário/administrador, desejo ter a capacidade de gerir e controlar o </w:t>
            </w:r>
            <w:r w:rsidR="00E81139">
              <w:rPr>
                <w:b w:val="0"/>
                <w:bCs w:val="0"/>
              </w:rPr>
              <w:t>stock</w:t>
            </w:r>
            <w:r w:rsidR="00E81139" w:rsidRPr="00E81139">
              <w:rPr>
                <w:b w:val="0"/>
                <w:bCs w:val="0"/>
              </w:rPr>
              <w:t xml:space="preserve"> de produtos, a fim de otimizar o control</w:t>
            </w:r>
            <w:r w:rsidR="00297807">
              <w:rPr>
                <w:b w:val="0"/>
                <w:bCs w:val="0"/>
              </w:rPr>
              <w:t>o</w:t>
            </w:r>
            <w:r w:rsidR="00E81139" w:rsidRPr="00E81139">
              <w:rPr>
                <w:b w:val="0"/>
                <w:bCs w:val="0"/>
              </w:rPr>
              <w:t xml:space="preserve"> da loja.</w:t>
            </w:r>
            <w:r w:rsidR="00363ACF">
              <w:rPr>
                <w:b w:val="0"/>
                <w:bCs w:val="0"/>
              </w:rPr>
              <w:t xml:space="preserve"> </w:t>
            </w:r>
          </w:p>
          <w:p w14:paraId="780485AE" w14:textId="77777777" w:rsidR="00312C69" w:rsidRPr="000F64E7" w:rsidRDefault="00312C69">
            <w:r w:rsidRPr="00217350">
              <w:t>Critérios de Aceitação</w:t>
            </w:r>
            <w:r>
              <w:t>:</w:t>
            </w:r>
          </w:p>
          <w:p w14:paraId="60896DED" w14:textId="2B6DEEE1" w:rsidR="00312C69" w:rsidRPr="000F64E7" w:rsidRDefault="0056064D">
            <w:pPr>
              <w:pStyle w:val="PargrafodaLista"/>
              <w:numPr>
                <w:ilvl w:val="0"/>
                <w:numId w:val="6"/>
              </w:numPr>
              <w:contextualSpacing w:val="0"/>
            </w:pPr>
            <w:r>
              <w:rPr>
                <w:b w:val="0"/>
                <w:bCs w:val="0"/>
              </w:rPr>
              <w:t xml:space="preserve">O sistema </w:t>
            </w:r>
            <w:r w:rsidR="00F2262A">
              <w:rPr>
                <w:b w:val="0"/>
                <w:bCs w:val="0"/>
              </w:rPr>
              <w:t xml:space="preserve">não </w:t>
            </w:r>
            <w:r w:rsidR="008D4A9F">
              <w:rPr>
                <w:b w:val="0"/>
                <w:bCs w:val="0"/>
              </w:rPr>
              <w:t>deve poder permitir o stock ir abaixo de 0</w:t>
            </w:r>
            <w:r w:rsidR="00A915F6">
              <w:rPr>
                <w:b w:val="0"/>
                <w:bCs w:val="0"/>
              </w:rPr>
              <w:t>.</w:t>
            </w:r>
          </w:p>
        </w:tc>
      </w:tr>
      <w:tr w:rsidR="00312C69" w14:paraId="3A89678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2E0EDF5" w14:textId="0A4AE4AD" w:rsidR="00312C69" w:rsidRPr="00217350" w:rsidRDefault="00312C69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00104525">
              <w:rPr>
                <w:b w:val="0"/>
                <w:bCs w:val="0"/>
              </w:rPr>
              <w:t>6</w:t>
            </w:r>
            <w:r w:rsidR="00140F7C">
              <w:rPr>
                <w:b w:val="0"/>
                <w:bCs w:val="0"/>
              </w:rPr>
              <w:t xml:space="preserve"> – Gerir Fornecedores</w:t>
            </w:r>
          </w:p>
        </w:tc>
        <w:tc>
          <w:tcPr>
            <w:tcW w:w="992" w:type="dxa"/>
          </w:tcPr>
          <w:p w14:paraId="4A159F34" w14:textId="7B9450CB" w:rsidR="00312C69" w:rsidRPr="00217350" w:rsidRDefault="00312C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F6567A">
              <w:t xml:space="preserve"> 3</w:t>
            </w:r>
          </w:p>
        </w:tc>
      </w:tr>
      <w:tr w:rsidR="00312C69" w14:paraId="19A8684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454A2FE" w14:textId="693AC16A" w:rsidR="00312C69" w:rsidRPr="00140F7C" w:rsidRDefault="00312C69">
            <w:pPr>
              <w:rPr>
                <w:b w:val="0"/>
                <w:bCs w:val="0"/>
              </w:rPr>
            </w:pPr>
            <w:r>
              <w:t>Descrição:</w:t>
            </w:r>
            <w:r w:rsidR="00140F7C">
              <w:t xml:space="preserve"> </w:t>
            </w:r>
            <w:r w:rsidR="00140F7C">
              <w:rPr>
                <w:b w:val="0"/>
                <w:bCs w:val="0"/>
              </w:rPr>
              <w:t xml:space="preserve">Como funcionário/administrador, </w:t>
            </w:r>
            <w:r w:rsidR="00FB64E4">
              <w:rPr>
                <w:b w:val="0"/>
                <w:bCs w:val="0"/>
              </w:rPr>
              <w:t xml:space="preserve">desejo ter a capacidade de gerir </w:t>
            </w:r>
            <w:r w:rsidR="00900864">
              <w:rPr>
                <w:b w:val="0"/>
                <w:bCs w:val="0"/>
              </w:rPr>
              <w:t>os fornecedores dos produto</w:t>
            </w:r>
            <w:r w:rsidR="00663D39">
              <w:rPr>
                <w:b w:val="0"/>
                <w:bCs w:val="0"/>
              </w:rPr>
              <w:t xml:space="preserve">s, a fim de </w:t>
            </w:r>
            <w:r w:rsidR="005A61BD">
              <w:rPr>
                <w:b w:val="0"/>
                <w:bCs w:val="0"/>
              </w:rPr>
              <w:t>otimizar o control</w:t>
            </w:r>
            <w:r w:rsidR="00E873BE">
              <w:rPr>
                <w:b w:val="0"/>
                <w:bCs w:val="0"/>
              </w:rPr>
              <w:t>o</w:t>
            </w:r>
            <w:r w:rsidR="005A61BD">
              <w:rPr>
                <w:b w:val="0"/>
                <w:bCs w:val="0"/>
              </w:rPr>
              <w:t xml:space="preserve"> da loja.</w:t>
            </w:r>
          </w:p>
          <w:p w14:paraId="7DFDD006" w14:textId="77777777" w:rsidR="00312C69" w:rsidRPr="000F64E7" w:rsidRDefault="00312C69">
            <w:r w:rsidRPr="00217350">
              <w:lastRenderedPageBreak/>
              <w:t>Critérios de Aceitação</w:t>
            </w:r>
            <w:r>
              <w:t>:</w:t>
            </w:r>
          </w:p>
          <w:p w14:paraId="0D2269A6" w14:textId="2E20BB77" w:rsidR="00312C69" w:rsidRPr="0095536C" w:rsidRDefault="005A61BD">
            <w:pPr>
              <w:pStyle w:val="PargrafodaLista"/>
              <w:numPr>
                <w:ilvl w:val="0"/>
                <w:numId w:val="6"/>
              </w:numPr>
            </w:pPr>
            <w:r>
              <w:rPr>
                <w:b w:val="0"/>
                <w:bCs w:val="0"/>
              </w:rPr>
              <w:t>Um produto tem de ter um fornecedor obrigatoriamente.</w:t>
            </w:r>
          </w:p>
        </w:tc>
        <w:tc>
          <w:tcPr>
            <w:tcW w:w="992" w:type="dxa"/>
          </w:tcPr>
          <w:p w14:paraId="7C3BB555" w14:textId="77777777" w:rsidR="00312C69" w:rsidRPr="00217350" w:rsidRDefault="00312C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2C69" w14:paraId="2087EF2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CB542EF" w14:textId="3D02D504" w:rsidR="00312C69" w:rsidRPr="00050324" w:rsidRDefault="00050324">
            <w:pPr>
              <w:rPr>
                <w:b w:val="0"/>
                <w:bCs w:val="0"/>
              </w:rPr>
            </w:pPr>
            <w:r>
              <w:t>Título:</w:t>
            </w:r>
            <w:r>
              <w:rPr>
                <w:b w:val="0"/>
                <w:bCs w:val="0"/>
              </w:rPr>
              <w:t xml:space="preserve"> US7 </w:t>
            </w:r>
            <w:r w:rsidR="009C72AE">
              <w:rPr>
                <w:b w:val="0"/>
                <w:bCs w:val="0"/>
              </w:rPr>
              <w:t>–</w:t>
            </w:r>
            <w:r>
              <w:rPr>
                <w:b w:val="0"/>
                <w:bCs w:val="0"/>
              </w:rPr>
              <w:t xml:space="preserve"> Gerir</w:t>
            </w:r>
            <w:r w:rsidR="009C72AE">
              <w:rPr>
                <w:b w:val="0"/>
                <w:bCs w:val="0"/>
              </w:rPr>
              <w:t xml:space="preserve"> fun</w:t>
            </w:r>
            <w:r w:rsidR="00DD1F98">
              <w:rPr>
                <w:b w:val="0"/>
                <w:bCs w:val="0"/>
              </w:rPr>
              <w:t>cionários</w:t>
            </w:r>
          </w:p>
        </w:tc>
        <w:tc>
          <w:tcPr>
            <w:tcW w:w="992" w:type="dxa"/>
          </w:tcPr>
          <w:p w14:paraId="00D5AE2F" w14:textId="1ED553A3" w:rsidR="00312C69" w:rsidRPr="00050324" w:rsidRDefault="00050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F6567A">
              <w:rPr>
                <w:b/>
                <w:bCs/>
              </w:rPr>
              <w:t xml:space="preserve"> </w:t>
            </w:r>
            <w:r w:rsidR="00F6567A" w:rsidRPr="007316A3">
              <w:t>3</w:t>
            </w:r>
          </w:p>
        </w:tc>
      </w:tr>
      <w:tr w:rsidR="00312C69" w14:paraId="705CD7E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07A89C4C" w14:textId="19B01835" w:rsidR="00312C69" w:rsidRDefault="00841DA3">
            <w:r>
              <w:t>Desc</w:t>
            </w:r>
            <w:r w:rsidR="00ED7799">
              <w:t xml:space="preserve">rição: </w:t>
            </w:r>
            <w:r w:rsidR="00ED7799">
              <w:rPr>
                <w:b w:val="0"/>
                <w:bCs w:val="0"/>
              </w:rPr>
              <w:t xml:space="preserve">Como administrador, </w:t>
            </w:r>
            <w:r w:rsidR="00161DEB">
              <w:rPr>
                <w:b w:val="0"/>
                <w:bCs w:val="0"/>
              </w:rPr>
              <w:t xml:space="preserve">quero ter a capacidade de gerir os funcionários do sistema, de modo a </w:t>
            </w:r>
            <w:r w:rsidR="001113E1">
              <w:rPr>
                <w:b w:val="0"/>
                <w:bCs w:val="0"/>
              </w:rPr>
              <w:t>const</w:t>
            </w:r>
            <w:r w:rsidR="00F80561">
              <w:rPr>
                <w:b w:val="0"/>
                <w:bCs w:val="0"/>
              </w:rPr>
              <w:t>ruir um bom ambiente de trabalho</w:t>
            </w:r>
            <w:r w:rsidR="00A06586">
              <w:rPr>
                <w:b w:val="0"/>
                <w:bCs w:val="0"/>
              </w:rPr>
              <w:t>.</w:t>
            </w:r>
          </w:p>
          <w:p w14:paraId="0B4B4870" w14:textId="77777777" w:rsidR="00625D4E" w:rsidRDefault="00625D4E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9EEA036" w14:textId="5E523A0E" w:rsidR="00722FF6" w:rsidRPr="001149B6" w:rsidRDefault="00722FF6" w:rsidP="001149B6">
            <w:pPr>
              <w:pStyle w:val="PargrafodaLista"/>
              <w:numPr>
                <w:ilvl w:val="0"/>
                <w:numId w:val="6"/>
              </w:numPr>
            </w:pPr>
            <w:r>
              <w:rPr>
                <w:b w:val="0"/>
                <w:bCs w:val="0"/>
              </w:rPr>
              <w:t>Os campos Nome</w:t>
            </w:r>
            <w:r w:rsidR="00F91309">
              <w:rPr>
                <w:b w:val="0"/>
                <w:bCs w:val="0"/>
              </w:rPr>
              <w:t xml:space="preserve">, </w:t>
            </w:r>
            <w:r>
              <w:rPr>
                <w:b w:val="0"/>
                <w:bCs w:val="0"/>
              </w:rPr>
              <w:t>Contacto</w:t>
            </w:r>
            <w:r w:rsidR="00F91309">
              <w:rPr>
                <w:b w:val="0"/>
                <w:bCs w:val="0"/>
              </w:rPr>
              <w:t xml:space="preserve"> e </w:t>
            </w:r>
            <w:r w:rsidR="001149B6">
              <w:rPr>
                <w:b w:val="0"/>
                <w:bCs w:val="0"/>
              </w:rPr>
              <w:t>Posto devem</w:t>
            </w:r>
            <w:r>
              <w:rPr>
                <w:b w:val="0"/>
                <w:bCs w:val="0"/>
              </w:rPr>
              <w:t xml:space="preserve"> estar obrigatoriamente preenchidos.</w:t>
            </w:r>
          </w:p>
        </w:tc>
        <w:tc>
          <w:tcPr>
            <w:tcW w:w="992" w:type="dxa"/>
          </w:tcPr>
          <w:p w14:paraId="7284EBF4" w14:textId="77777777" w:rsidR="00312C69" w:rsidRPr="00217350" w:rsidRDefault="00312C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567A" w14:paraId="7B188F4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C286B80" w14:textId="07F7FDF0" w:rsidR="00F6567A" w:rsidRDefault="00F6567A">
            <w:r>
              <w:t xml:space="preserve">Título: </w:t>
            </w:r>
            <w:r w:rsidR="00914ABB" w:rsidRPr="00914ABB">
              <w:rPr>
                <w:b w:val="0"/>
                <w:bCs w:val="0"/>
              </w:rPr>
              <w:t>US8 -</w:t>
            </w:r>
            <w:r w:rsidR="00914ABB">
              <w:t xml:space="preserve"> </w:t>
            </w:r>
            <w:r w:rsidR="00C374CB" w:rsidRPr="00914ABB">
              <w:rPr>
                <w:b w:val="0"/>
                <w:bCs w:val="0"/>
              </w:rPr>
              <w:t>Gerir estabelecimentos</w:t>
            </w:r>
          </w:p>
        </w:tc>
        <w:tc>
          <w:tcPr>
            <w:tcW w:w="992" w:type="dxa"/>
          </w:tcPr>
          <w:p w14:paraId="55B0CF96" w14:textId="2349F4FC" w:rsidR="00F6567A" w:rsidRPr="007316A3" w:rsidRDefault="007316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7316A3">
              <w:rPr>
                <w:b/>
                <w:bCs/>
              </w:rPr>
              <w:t xml:space="preserve">SP: </w:t>
            </w:r>
            <w:r w:rsidRPr="007316A3">
              <w:t>3</w:t>
            </w:r>
          </w:p>
        </w:tc>
      </w:tr>
      <w:tr w:rsidR="00F6567A" w14:paraId="629380D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FC3A694" w14:textId="4CD18D36" w:rsidR="00F6567A" w:rsidRDefault="00F6567A" w:rsidP="00F6567A">
            <w:r>
              <w:t xml:space="preserve">Descrição: </w:t>
            </w:r>
            <w:r>
              <w:rPr>
                <w:b w:val="0"/>
                <w:bCs w:val="0"/>
              </w:rPr>
              <w:t xml:space="preserve">Como administrador, quero ter a capacidade de gerir os </w:t>
            </w:r>
            <w:r w:rsidR="00126CED">
              <w:rPr>
                <w:b w:val="0"/>
                <w:bCs w:val="0"/>
              </w:rPr>
              <w:t>estabelecimentos</w:t>
            </w:r>
            <w:r w:rsidR="00914ABB">
              <w:rPr>
                <w:b w:val="0"/>
                <w:bCs w:val="0"/>
              </w:rPr>
              <w:t>, para uma mais fácil organização dos mesmos.</w:t>
            </w:r>
          </w:p>
          <w:p w14:paraId="1FDA651E" w14:textId="77777777" w:rsidR="00F6567A" w:rsidRDefault="00F6567A" w:rsidP="00F6567A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741CF86" w14:textId="38DB219D" w:rsidR="00F6567A" w:rsidRDefault="00F6567A" w:rsidP="00F6567A">
            <w:r>
              <w:rPr>
                <w:b w:val="0"/>
                <w:bCs w:val="0"/>
              </w:rPr>
              <w:t xml:space="preserve">Os campos </w:t>
            </w:r>
            <w:r w:rsidR="00914ABB">
              <w:rPr>
                <w:b w:val="0"/>
                <w:bCs w:val="0"/>
              </w:rPr>
              <w:t>Morada</w:t>
            </w:r>
            <w:r>
              <w:rPr>
                <w:b w:val="0"/>
                <w:bCs w:val="0"/>
              </w:rPr>
              <w:t>, Contacto</w:t>
            </w:r>
            <w:r w:rsidR="00D0512D">
              <w:rPr>
                <w:b w:val="0"/>
                <w:bCs w:val="0"/>
              </w:rPr>
              <w:t xml:space="preserve"> telefónico</w:t>
            </w:r>
            <w:r>
              <w:rPr>
                <w:b w:val="0"/>
                <w:bCs w:val="0"/>
              </w:rPr>
              <w:t xml:space="preserve"> e </w:t>
            </w:r>
            <w:r w:rsidR="00D0512D">
              <w:rPr>
                <w:b w:val="0"/>
                <w:bCs w:val="0"/>
              </w:rPr>
              <w:t>email devem estar obrigatoriamente preenchidos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992" w:type="dxa"/>
          </w:tcPr>
          <w:p w14:paraId="12C31F46" w14:textId="77777777" w:rsidR="00F6567A" w:rsidRPr="00217350" w:rsidRDefault="00F656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103FD" w14:paraId="64AB144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3BA64664" w14:textId="663E7C9D" w:rsidR="002103FD" w:rsidRPr="00046F86" w:rsidRDefault="000A6E1C" w:rsidP="00F6567A">
            <w:pPr>
              <w:rPr>
                <w:b w:val="0"/>
                <w:bCs w:val="0"/>
              </w:rPr>
            </w:pPr>
            <w:r>
              <w:t>Título:</w:t>
            </w:r>
            <w:r w:rsidR="00046F86">
              <w:t xml:space="preserve"> </w:t>
            </w:r>
            <w:r w:rsidR="00046F86">
              <w:rPr>
                <w:b w:val="0"/>
                <w:bCs w:val="0"/>
              </w:rPr>
              <w:t>US9 – Gerir departamentos</w:t>
            </w:r>
          </w:p>
        </w:tc>
        <w:tc>
          <w:tcPr>
            <w:tcW w:w="992" w:type="dxa"/>
          </w:tcPr>
          <w:p w14:paraId="74E73361" w14:textId="60AC6393" w:rsidR="002103FD" w:rsidRPr="00731DD9" w:rsidRDefault="00731D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 xml:space="preserve">SP: </w:t>
            </w:r>
            <w:r>
              <w:t>3</w:t>
            </w:r>
          </w:p>
        </w:tc>
      </w:tr>
      <w:tr w:rsidR="00046F86" w14:paraId="073C2C9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EA5866D" w14:textId="203FBD09" w:rsidR="00046F86" w:rsidRDefault="00046F86" w:rsidP="00046F86">
            <w:r>
              <w:t xml:space="preserve">Descrição: </w:t>
            </w:r>
            <w:r>
              <w:rPr>
                <w:b w:val="0"/>
                <w:bCs w:val="0"/>
              </w:rPr>
              <w:t xml:space="preserve">Como administrador, quero ter a capacidade de gerir </w:t>
            </w:r>
            <w:r w:rsidR="00016C33">
              <w:rPr>
                <w:b w:val="0"/>
                <w:bCs w:val="0"/>
              </w:rPr>
              <w:t>os departamentos</w:t>
            </w:r>
            <w:r>
              <w:rPr>
                <w:b w:val="0"/>
                <w:bCs w:val="0"/>
              </w:rPr>
              <w:t xml:space="preserve">, para poder </w:t>
            </w:r>
            <w:r w:rsidR="00EA505B">
              <w:rPr>
                <w:b w:val="0"/>
                <w:bCs w:val="0"/>
              </w:rPr>
              <w:t xml:space="preserve">gerir </w:t>
            </w:r>
            <w:r w:rsidR="0072096C">
              <w:rPr>
                <w:b w:val="0"/>
                <w:bCs w:val="0"/>
              </w:rPr>
              <w:t>o</w:t>
            </w:r>
            <w:r w:rsidR="00E24B0F">
              <w:rPr>
                <w:b w:val="0"/>
                <w:bCs w:val="0"/>
              </w:rPr>
              <w:t>s departamentos por cada loja</w:t>
            </w:r>
            <w:r>
              <w:rPr>
                <w:b w:val="0"/>
                <w:bCs w:val="0"/>
              </w:rPr>
              <w:t>.</w:t>
            </w:r>
          </w:p>
          <w:p w14:paraId="5F22FB08" w14:textId="77777777" w:rsidR="00046F86" w:rsidRDefault="00046F86" w:rsidP="00046F8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040A3EE" w14:textId="7FC8399B" w:rsidR="00046F86" w:rsidRDefault="00046F86" w:rsidP="00046F86">
            <w:r>
              <w:rPr>
                <w:b w:val="0"/>
                <w:bCs w:val="0"/>
              </w:rPr>
              <w:t xml:space="preserve">Os campos </w:t>
            </w:r>
            <w:r w:rsidR="00E24B0F">
              <w:rPr>
                <w:b w:val="0"/>
                <w:bCs w:val="0"/>
              </w:rPr>
              <w:t>nome do departamento</w:t>
            </w:r>
            <w:r>
              <w:rPr>
                <w:b w:val="0"/>
                <w:bCs w:val="0"/>
              </w:rPr>
              <w:t xml:space="preserve">, </w:t>
            </w:r>
            <w:r w:rsidR="00E24B0F">
              <w:rPr>
                <w:b w:val="0"/>
                <w:bCs w:val="0"/>
              </w:rPr>
              <w:t>sede</w:t>
            </w:r>
            <w:r>
              <w:rPr>
                <w:b w:val="0"/>
                <w:bCs w:val="0"/>
              </w:rPr>
              <w:t>,</w:t>
            </w:r>
            <w:r w:rsidR="004E79C6">
              <w:rPr>
                <w:b w:val="0"/>
                <w:bCs w:val="0"/>
              </w:rPr>
              <w:t xml:space="preserve"> localização</w:t>
            </w:r>
            <w:r>
              <w:rPr>
                <w:b w:val="0"/>
                <w:bCs w:val="0"/>
              </w:rPr>
              <w:t xml:space="preserve"> e o ID do estabelecimento devem estar obrigatoriamente preenchidos.</w:t>
            </w:r>
          </w:p>
        </w:tc>
        <w:tc>
          <w:tcPr>
            <w:tcW w:w="992" w:type="dxa"/>
          </w:tcPr>
          <w:p w14:paraId="5ADDBA2D" w14:textId="77777777" w:rsidR="00046F86" w:rsidRPr="00217350" w:rsidRDefault="00046F86" w:rsidP="00046F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46F86" w14:paraId="2609D9B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6EB9E9" w14:textId="651CF334" w:rsidR="00046F86" w:rsidRPr="007F0FB9" w:rsidRDefault="00046F86" w:rsidP="00046F86">
            <w:pPr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US10 – Gerir despesas</w:t>
            </w:r>
          </w:p>
        </w:tc>
        <w:tc>
          <w:tcPr>
            <w:tcW w:w="992" w:type="dxa"/>
          </w:tcPr>
          <w:p w14:paraId="36DF0D31" w14:textId="7C2F6009" w:rsidR="00046F86" w:rsidRPr="007C399F" w:rsidRDefault="00046F86" w:rsidP="00046F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 xml:space="preserve">SP: </w:t>
            </w:r>
            <w:r>
              <w:t>3</w:t>
            </w:r>
          </w:p>
        </w:tc>
      </w:tr>
      <w:tr w:rsidR="00046F86" w14:paraId="12114DC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EF12630" w14:textId="13E72307" w:rsidR="00046F86" w:rsidRDefault="00046F86" w:rsidP="00046F86">
            <w:r>
              <w:t xml:space="preserve">Descrição: </w:t>
            </w:r>
            <w:r>
              <w:rPr>
                <w:b w:val="0"/>
                <w:bCs w:val="0"/>
              </w:rPr>
              <w:t>Como administrador, quero ter a capacidade de gerir as despesas da farmácia, para poder verificar se existe algum estabelecimento que está a dar prejuízo.</w:t>
            </w:r>
          </w:p>
          <w:p w14:paraId="045301AB" w14:textId="77777777" w:rsidR="00046F86" w:rsidRDefault="00046F86" w:rsidP="00046F8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F7C22F9" w14:textId="413A69F7" w:rsidR="00046F86" w:rsidRDefault="00046F86" w:rsidP="00046F86">
            <w:r>
              <w:rPr>
                <w:b w:val="0"/>
                <w:bCs w:val="0"/>
              </w:rPr>
              <w:t>Os campos Descrição, preço, tipo de despesa e o ID do estabelecimento devem estar obrigatoriamente preenchidos.</w:t>
            </w:r>
          </w:p>
        </w:tc>
        <w:tc>
          <w:tcPr>
            <w:tcW w:w="992" w:type="dxa"/>
          </w:tcPr>
          <w:p w14:paraId="5856B958" w14:textId="77777777" w:rsidR="00046F86" w:rsidRPr="00217350" w:rsidRDefault="00046F86" w:rsidP="00046F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46F86" w14:paraId="478ABE5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30F4F5EF" w14:textId="14445E09" w:rsidR="00046F86" w:rsidRPr="006C33E0" w:rsidRDefault="00046F86" w:rsidP="00046F86">
            <w:pPr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US11 – Gerir vendas</w:t>
            </w:r>
          </w:p>
        </w:tc>
        <w:tc>
          <w:tcPr>
            <w:tcW w:w="992" w:type="dxa"/>
          </w:tcPr>
          <w:p w14:paraId="408BA020" w14:textId="6D1B4D3E" w:rsidR="00046F86" w:rsidRPr="000E0824" w:rsidRDefault="00046F86" w:rsidP="00046F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 xml:space="preserve">SP: </w:t>
            </w:r>
            <w:r>
              <w:t>3</w:t>
            </w:r>
          </w:p>
        </w:tc>
      </w:tr>
      <w:tr w:rsidR="00046F86" w14:paraId="0324BF8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33D4732A" w14:textId="5319DEE9" w:rsidR="00046F86" w:rsidRDefault="00046F86" w:rsidP="00046F86">
            <w:r>
              <w:t xml:space="preserve">Descrição: </w:t>
            </w:r>
            <w:r>
              <w:rPr>
                <w:b w:val="0"/>
                <w:bCs w:val="0"/>
              </w:rPr>
              <w:t>Como administrador, quero ter a capacidade de gerir as vendas dos estabelecimentos, para poder verificar qual o estabelecimento que está a realizar mais lucro.</w:t>
            </w:r>
          </w:p>
          <w:p w14:paraId="7852DE6B" w14:textId="77777777" w:rsidR="00046F86" w:rsidRDefault="00046F86" w:rsidP="00046F8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356BB6D" w14:textId="3B30D8BF" w:rsidR="00046F86" w:rsidRDefault="00046F86" w:rsidP="00046F86">
            <w:r>
              <w:rPr>
                <w:b w:val="0"/>
                <w:bCs w:val="0"/>
              </w:rPr>
              <w:t>O produto tem de ter stock para ser vendido.</w:t>
            </w:r>
          </w:p>
        </w:tc>
        <w:tc>
          <w:tcPr>
            <w:tcW w:w="992" w:type="dxa"/>
          </w:tcPr>
          <w:p w14:paraId="01610C62" w14:textId="77777777" w:rsidR="00046F86" w:rsidRPr="00217350" w:rsidRDefault="00046F86" w:rsidP="00046F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46F86" w14:paraId="29FDC84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0D56F0" w14:textId="0D7274C8" w:rsidR="00046F86" w:rsidRPr="004A1F7C" w:rsidRDefault="00046F86" w:rsidP="00046F86">
            <w:pPr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US12 – Gerir receitas médicas</w:t>
            </w:r>
          </w:p>
        </w:tc>
        <w:tc>
          <w:tcPr>
            <w:tcW w:w="992" w:type="dxa"/>
          </w:tcPr>
          <w:p w14:paraId="2DCCEF1C" w14:textId="322AFCEC" w:rsidR="00046F86" w:rsidRPr="004A1F7C" w:rsidRDefault="00046F86" w:rsidP="00046F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 xml:space="preserve">SP: </w:t>
            </w:r>
            <w:r>
              <w:t>5</w:t>
            </w:r>
          </w:p>
        </w:tc>
      </w:tr>
      <w:tr w:rsidR="00046F86" w14:paraId="532A6E2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467F439" w14:textId="4A020206" w:rsidR="00046F86" w:rsidRDefault="00046F86" w:rsidP="00046F86">
            <w:r>
              <w:t xml:space="preserve">Descrição: </w:t>
            </w:r>
            <w:r>
              <w:rPr>
                <w:b w:val="0"/>
                <w:bCs w:val="0"/>
              </w:rPr>
              <w:t>Como administrador e funcionário, quero ter a capacidade de gerir as receitas médicas dos utentes, de modo a verificar os medicamentos referente a cada receita médica.</w:t>
            </w:r>
          </w:p>
          <w:p w14:paraId="53111954" w14:textId="77777777" w:rsidR="00046F86" w:rsidRDefault="00046F86" w:rsidP="00046F8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A830139" w14:textId="1944DC41" w:rsidR="00046F86" w:rsidRPr="001A2BF1" w:rsidRDefault="00046F86" w:rsidP="00046F8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Não pode ser repetida, tem de estar dentro da validade.</w:t>
            </w:r>
          </w:p>
        </w:tc>
        <w:tc>
          <w:tcPr>
            <w:tcW w:w="992" w:type="dxa"/>
          </w:tcPr>
          <w:p w14:paraId="5ED2AC57" w14:textId="77777777" w:rsidR="00046F86" w:rsidRPr="00217350" w:rsidRDefault="00046F86" w:rsidP="00046F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02FD690" w14:textId="7FE1D88B" w:rsidR="000E713B" w:rsidRDefault="000E713B" w:rsidP="00312C69">
      <w:pPr>
        <w:pStyle w:val="Ttulo1"/>
      </w:pPr>
      <w:bookmarkStart w:id="27" w:name="_Toc152166132"/>
      <w:r>
        <w:lastRenderedPageBreak/>
        <w:t xml:space="preserve">Diagrama </w:t>
      </w:r>
      <w:r w:rsidR="005D21A1">
        <w:t>Entidade-Relacionamento</w:t>
      </w:r>
      <w:bookmarkEnd w:id="27"/>
    </w:p>
    <w:p w14:paraId="7571B8F9" w14:textId="4C80E883" w:rsidR="002A1B45" w:rsidRDefault="002A1B45" w:rsidP="002A1B45"/>
    <w:p w14:paraId="325287BF" w14:textId="24BA3799" w:rsidR="0028546B" w:rsidRDefault="001D6458" w:rsidP="002A1B45">
      <w:r>
        <w:rPr>
          <w:noProof/>
        </w:rPr>
        <mc:AlternateContent>
          <mc:Choice Requires="wpg">
            <w:drawing>
              <wp:inline distT="0" distB="0" distL="0" distR="0" wp14:anchorId="16F3A341" wp14:editId="4EB1835E">
                <wp:extent cx="6120130" cy="7682865"/>
                <wp:effectExtent l="0" t="0" r="0" b="0"/>
                <wp:docPr id="1887792920" name="Agrupar 1887792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682865"/>
                          <a:chOff x="-23855" y="0"/>
                          <a:chExt cx="6725837" cy="8704166"/>
                        </a:xfrm>
                      </wpg:grpSpPr>
                      <pic:pic xmlns:pic="http://schemas.openxmlformats.org/drawingml/2006/picture">
                        <pic:nvPicPr>
                          <pic:cNvPr id="791603587" name="Imagem 1" descr="Uma imagem com texto, diagrama, captura de ecrã, númer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3855" y="5430741"/>
                            <a:ext cx="6725837" cy="3273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289461" name="Imagem 1" descr="Uma imagem com texto, captura de ecrã, Paralelo, Tipo de letr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5419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63922A" id="Agrupar 1887792920" o:spid="_x0000_s1026" style="width:481.9pt;height:604.95pt;mso-position-horizontal-relative:char;mso-position-vertical-relative:line" coordorigin="-238" coordsize="67258,87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texto, diagrama, captura de ecrã, número&#10;&#10;Descrição gerada automaticamente" style="position:absolute;left:-238;top:54307;width:67257;height:32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">
                  <v:imagedata r:id="rId45" o:title="Uma imagem com texto, diagrama, captura de ecrã, número&#10;&#10;Descrição gerada automaticamente"/>
                </v:shape>
                <v:shape id="Imagem 1" o:spid="_x0000_s1028" type="#_x0000_t75" alt="Uma imagem com texto, captura de ecrã, Paralelo, Tipo de letra&#10;&#10;Descrição gerada automaticamente" style="position:absolute;width:61201;height:5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">
                  <v:imagedata r:id="rId46" o:title="Uma imagem com texto, captura de ecrã, Paralelo, Tipo de letra&#10;&#10;Descrição gerada automaticamente"/>
                </v:shape>
                <w10:anchorlock/>
              </v:group>
            </w:pict>
          </mc:Fallback>
        </mc:AlternateContent>
      </w:r>
    </w:p>
    <w:p w14:paraId="724B06C9" w14:textId="55A2D8B4" w:rsidR="001D6458" w:rsidRDefault="001D6458" w:rsidP="001D6458">
      <w:pPr>
        <w:pStyle w:val="Legenda"/>
        <w:jc w:val="center"/>
      </w:pPr>
      <w:bookmarkStart w:id="28" w:name="_Toc152166135"/>
      <w:r>
        <w:t xml:space="preserve">Figura </w:t>
      </w:r>
      <w:fldSimple w:instr=" SEQ Figura \* ARABIC ">
        <w:r w:rsidR="00AD2AB6">
          <w:rPr>
            <w:noProof/>
          </w:rPr>
          <w:t>1</w:t>
        </w:r>
      </w:fldSimple>
      <w:r>
        <w:t xml:space="preserve"> – EER </w:t>
      </w:r>
      <w:proofErr w:type="spellStart"/>
      <w:r>
        <w:t>Diagram</w:t>
      </w:r>
      <w:proofErr w:type="spellEnd"/>
      <w:r>
        <w:t xml:space="preserve"> (Modelo desenhado com recurso à Ferramenta </w:t>
      </w:r>
      <w:proofErr w:type="spellStart"/>
      <w:r>
        <w:t>MySQL</w:t>
      </w:r>
      <w:proofErr w:type="spellEnd"/>
      <w:r>
        <w:t xml:space="preserve"> Workbench)</w:t>
      </w:r>
      <w:bookmarkEnd w:id="28"/>
    </w:p>
    <w:p w14:paraId="3B300E48" w14:textId="77777777" w:rsidR="001D6458" w:rsidRDefault="001D6458" w:rsidP="00E274AA">
      <w:pPr>
        <w:keepNext/>
        <w:spacing w:after="0" w:line="360" w:lineRule="auto"/>
        <w:ind w:firstLine="851"/>
      </w:pPr>
    </w:p>
    <w:p w14:paraId="73C5AA76" w14:textId="5E33FCC3" w:rsidR="00B312B8" w:rsidRDefault="00160982" w:rsidP="00ED6FC0">
      <w:pPr>
        <w:keepNext/>
        <w:spacing w:after="0" w:line="360" w:lineRule="auto"/>
        <w:ind w:firstLine="851"/>
      </w:pPr>
      <w:r w:rsidRPr="00160982">
        <w:t>No diagrama apresentado acima, descreve todo o conteúdo interno da Base de Dados, neste caso as suas tabelas que estão interligadas ao nosso sistema.</w:t>
      </w:r>
    </w:p>
    <w:p w14:paraId="53C3715D" w14:textId="52E3B402" w:rsidR="005358E2" w:rsidRDefault="00160982" w:rsidP="00E274AA">
      <w:pPr>
        <w:keepNext/>
        <w:spacing w:after="0" w:line="360" w:lineRule="auto"/>
        <w:ind w:firstLine="851"/>
      </w:pPr>
      <w:r w:rsidRPr="00160982">
        <w:t xml:space="preserve">A primeira tabela, a tabela </w:t>
      </w:r>
      <w:proofErr w:type="spellStart"/>
      <w:r w:rsidR="00B312B8" w:rsidRPr="00D95701">
        <w:rPr>
          <w:b/>
          <w:bCs/>
        </w:rPr>
        <w:t>User</w:t>
      </w:r>
      <w:proofErr w:type="spellEnd"/>
      <w:r w:rsidR="00B312B8">
        <w:t>,</w:t>
      </w:r>
      <w:r w:rsidRPr="00160982">
        <w:t xml:space="preserve"> permite guardar todas as credenciais de acesso de cada Utilizador, a tabela de </w:t>
      </w:r>
      <w:proofErr w:type="spellStart"/>
      <w:r w:rsidR="00A56787">
        <w:rPr>
          <w:b/>
          <w:bCs/>
        </w:rPr>
        <w:t>p</w:t>
      </w:r>
      <w:r w:rsidR="00B312B8" w:rsidRPr="00D95701">
        <w:rPr>
          <w:b/>
          <w:bCs/>
        </w:rPr>
        <w:t>rofiles</w:t>
      </w:r>
      <w:proofErr w:type="spellEnd"/>
      <w:r w:rsidR="00B312B8">
        <w:t xml:space="preserve"> </w:t>
      </w:r>
      <w:r w:rsidRPr="00160982">
        <w:t>que permite armazenar os dados de identificação de cada Utilizador,</w:t>
      </w:r>
      <w:r w:rsidR="00A56787">
        <w:t xml:space="preserve"> a tabela de </w:t>
      </w:r>
      <w:proofErr w:type="spellStart"/>
      <w:r w:rsidR="00A56787">
        <w:rPr>
          <w:b/>
          <w:bCs/>
        </w:rPr>
        <w:t>migration</w:t>
      </w:r>
      <w:proofErr w:type="spellEnd"/>
      <w:r w:rsidR="00A56787">
        <w:t xml:space="preserve"> permite armazenar todos </w:t>
      </w:r>
      <w:r w:rsidR="00A45142">
        <w:t>as migrações</w:t>
      </w:r>
      <w:r w:rsidR="00A56787">
        <w:t xml:space="preserve"> efetuados </w:t>
      </w:r>
      <w:r w:rsidR="00A45142">
        <w:t>no sistema</w:t>
      </w:r>
      <w:r w:rsidR="00A56787">
        <w:t>,</w:t>
      </w:r>
      <w:r w:rsidRPr="00160982">
        <w:t xml:space="preserve"> a tabela de </w:t>
      </w:r>
      <w:r w:rsidR="00A56787">
        <w:rPr>
          <w:b/>
          <w:bCs/>
        </w:rPr>
        <w:t>f</w:t>
      </w:r>
      <w:r w:rsidR="00B312B8" w:rsidRPr="00D95701">
        <w:rPr>
          <w:b/>
          <w:bCs/>
        </w:rPr>
        <w:t>aturas</w:t>
      </w:r>
      <w:r w:rsidR="00B312B8">
        <w:t xml:space="preserve"> </w:t>
      </w:r>
      <w:r w:rsidRPr="00160982">
        <w:t xml:space="preserve">que permite armazenar a compra emitida, a tabela de </w:t>
      </w:r>
      <w:proofErr w:type="spellStart"/>
      <w:r w:rsidR="00B312B8" w:rsidRPr="00340026">
        <w:rPr>
          <w:b/>
          <w:bCs/>
        </w:rPr>
        <w:t>linhas_faturas</w:t>
      </w:r>
      <w:proofErr w:type="spellEnd"/>
      <w:r w:rsidR="00B312B8">
        <w:t xml:space="preserve"> </w:t>
      </w:r>
      <w:r w:rsidRPr="00160982">
        <w:t xml:space="preserve">permite descrever os produtos comprados pelo Utilizador, a tabela de </w:t>
      </w:r>
      <w:proofErr w:type="spellStart"/>
      <w:r w:rsidR="00B312B8" w:rsidRPr="00340026">
        <w:rPr>
          <w:b/>
          <w:bCs/>
        </w:rPr>
        <w:t>carrinho_compras</w:t>
      </w:r>
      <w:proofErr w:type="spellEnd"/>
      <w:r w:rsidR="00B312B8">
        <w:t xml:space="preserve"> </w:t>
      </w:r>
      <w:r w:rsidRPr="00160982">
        <w:t xml:space="preserve">permite apresentar todos os produtos escolhidos pelo Utilizador, com a sessão iniciada no sistema, a tabela de </w:t>
      </w:r>
      <w:proofErr w:type="spellStart"/>
      <w:r w:rsidR="00B312B8" w:rsidRPr="007D4EFB">
        <w:rPr>
          <w:b/>
          <w:bCs/>
        </w:rPr>
        <w:t>linhas_carrinho</w:t>
      </w:r>
      <w:proofErr w:type="spellEnd"/>
      <w:r w:rsidR="00B312B8">
        <w:t xml:space="preserve"> </w:t>
      </w:r>
      <w:r w:rsidRPr="00160982">
        <w:t xml:space="preserve">permite descrever os produtos selecionados pelo Utilizador, a tabela de </w:t>
      </w:r>
      <w:proofErr w:type="spellStart"/>
      <w:r w:rsidR="00B312B8" w:rsidRPr="00C05B96">
        <w:rPr>
          <w:b/>
          <w:bCs/>
        </w:rPr>
        <w:t>receitas_medicas</w:t>
      </w:r>
      <w:proofErr w:type="spellEnd"/>
      <w:r w:rsidR="00B312B8">
        <w:t xml:space="preserve"> </w:t>
      </w:r>
      <w:r w:rsidRPr="00160982">
        <w:t xml:space="preserve">permite armazenar todos os produtos a serem consumidos pelo Utente por ordem médica, a tabela de </w:t>
      </w:r>
      <w:r w:rsidR="00A56787">
        <w:rPr>
          <w:b/>
          <w:bCs/>
        </w:rPr>
        <w:t>e</w:t>
      </w:r>
      <w:r w:rsidR="00B312B8" w:rsidRPr="008440DC">
        <w:rPr>
          <w:b/>
          <w:bCs/>
        </w:rPr>
        <w:t>stabelecimentos</w:t>
      </w:r>
      <w:r w:rsidR="00B312B8">
        <w:t xml:space="preserve"> </w:t>
      </w:r>
      <w:r w:rsidRPr="00160982">
        <w:t xml:space="preserve">permite armazenar todos os estabelecimentos existentes, a tabela de </w:t>
      </w:r>
      <w:proofErr w:type="spellStart"/>
      <w:r w:rsidR="00A56787">
        <w:rPr>
          <w:b/>
          <w:bCs/>
        </w:rPr>
        <w:t>s</w:t>
      </w:r>
      <w:r w:rsidR="00B312B8" w:rsidRPr="00781166">
        <w:rPr>
          <w:b/>
          <w:bCs/>
        </w:rPr>
        <w:t>ervicos</w:t>
      </w:r>
      <w:proofErr w:type="spellEnd"/>
      <w:r w:rsidR="00B312B8">
        <w:t xml:space="preserve"> </w:t>
      </w:r>
      <w:r w:rsidRPr="00160982">
        <w:t xml:space="preserve">que permite armazenar todos os serviços disponíveis para as lojas farmacêuticas, a tabela de </w:t>
      </w:r>
      <w:r w:rsidR="00CF0C26" w:rsidRPr="002D6A5F">
        <w:rPr>
          <w:b/>
          <w:bCs/>
        </w:rPr>
        <w:t>despesas</w:t>
      </w:r>
      <w:r w:rsidR="00CF0C26">
        <w:t xml:space="preserve"> </w:t>
      </w:r>
      <w:r w:rsidRPr="00160982">
        <w:t>que guarda todas as despesas efetuadas na loja farmacêutica que vão tendo ao longo do tempo, como por exemplo: pagamentos de ordenados aos funcionários, os produtos comprados para reabastecer o stock da loja.</w:t>
      </w:r>
      <w:r w:rsidR="00105D9A">
        <w:t xml:space="preserve"> C</w:t>
      </w:r>
      <w:r w:rsidRPr="00160982">
        <w:t xml:space="preserve">ontém </w:t>
      </w:r>
      <w:r w:rsidR="00105D9A">
        <w:t xml:space="preserve">também </w:t>
      </w:r>
      <w:r w:rsidRPr="00160982">
        <w:t xml:space="preserve">a tabela de </w:t>
      </w:r>
      <w:r w:rsidR="00A56787">
        <w:rPr>
          <w:b/>
          <w:bCs/>
        </w:rPr>
        <w:t>f</w:t>
      </w:r>
      <w:r w:rsidR="000F775D" w:rsidRPr="00D425F2">
        <w:rPr>
          <w:b/>
          <w:bCs/>
        </w:rPr>
        <w:t>ornecedores</w:t>
      </w:r>
      <w:r w:rsidR="000F775D">
        <w:t xml:space="preserve"> </w:t>
      </w:r>
      <w:r w:rsidR="007E657D">
        <w:t xml:space="preserve">que </w:t>
      </w:r>
      <w:r w:rsidRPr="00160982">
        <w:t xml:space="preserve">guarda todos os fornecedores que reabastecem a loja, a tabela de </w:t>
      </w:r>
      <w:r w:rsidR="00A56787">
        <w:rPr>
          <w:b/>
          <w:bCs/>
        </w:rPr>
        <w:t>p</w:t>
      </w:r>
      <w:r w:rsidR="00D84FEB" w:rsidRPr="00D84FEB">
        <w:rPr>
          <w:b/>
          <w:bCs/>
        </w:rPr>
        <w:t>rodutos</w:t>
      </w:r>
      <w:r w:rsidR="00D84FEB">
        <w:t xml:space="preserve"> </w:t>
      </w:r>
      <w:r w:rsidRPr="00160982">
        <w:t xml:space="preserve">que guarda todos os produtos para venda, a tabela de </w:t>
      </w:r>
      <w:r w:rsidR="005358E2" w:rsidRPr="005358E2">
        <w:rPr>
          <w:b/>
          <w:bCs/>
        </w:rPr>
        <w:t>ivas</w:t>
      </w:r>
      <w:r w:rsidRPr="00160982">
        <w:t xml:space="preserve"> que guarda os </w:t>
      </w:r>
      <w:proofErr w:type="spellStart"/>
      <w:r w:rsidRPr="00160982">
        <w:t>IVAs</w:t>
      </w:r>
      <w:proofErr w:type="spellEnd"/>
      <w:r w:rsidRPr="00160982">
        <w:t xml:space="preserve"> dos produtos, a tabela de </w:t>
      </w:r>
      <w:r w:rsidR="00A56787">
        <w:rPr>
          <w:b/>
          <w:bCs/>
        </w:rPr>
        <w:t>i</w:t>
      </w:r>
      <w:r w:rsidRPr="005358E2">
        <w:rPr>
          <w:b/>
          <w:bCs/>
        </w:rPr>
        <w:t>magens</w:t>
      </w:r>
      <w:r w:rsidRPr="00160982">
        <w:t xml:space="preserve"> que guarda a imagem ilustrativa de cada produto inserido na tabela Produtos, e temos também na Base de Dados, a tabela de </w:t>
      </w:r>
      <w:r w:rsidR="005358E2">
        <w:rPr>
          <w:b/>
          <w:bCs/>
        </w:rPr>
        <w:t>c</w:t>
      </w:r>
      <w:r w:rsidRPr="005358E2">
        <w:rPr>
          <w:b/>
          <w:bCs/>
        </w:rPr>
        <w:t>ategorias</w:t>
      </w:r>
      <w:r w:rsidRPr="00160982">
        <w:t xml:space="preserve"> que permite organizar todos os produtos por categorias</w:t>
      </w:r>
      <w:r w:rsidR="00A56787">
        <w:t>.</w:t>
      </w:r>
    </w:p>
    <w:p w14:paraId="5D63E71A" w14:textId="5BE77357" w:rsidR="002A1B45" w:rsidRDefault="00160982" w:rsidP="00E274AA">
      <w:pPr>
        <w:keepNext/>
        <w:spacing w:after="0" w:line="360" w:lineRule="auto"/>
        <w:ind w:firstLine="851"/>
      </w:pPr>
      <w:r w:rsidRPr="00160982">
        <w:t xml:space="preserve">Relativamente aos relacionamentos presentes nas tabelas da Base de Dados do sistema, temos na tabela </w:t>
      </w:r>
      <w:proofErr w:type="spellStart"/>
      <w:r w:rsidR="00A56787">
        <w:rPr>
          <w:b/>
          <w:bCs/>
        </w:rPr>
        <w:t>p</w:t>
      </w:r>
      <w:r w:rsidR="0063486D" w:rsidRPr="00D95701">
        <w:rPr>
          <w:b/>
          <w:bCs/>
        </w:rPr>
        <w:t>rofiles</w:t>
      </w:r>
      <w:proofErr w:type="spellEnd"/>
      <w:r w:rsidR="0063486D">
        <w:t xml:space="preserve"> </w:t>
      </w:r>
      <w:r w:rsidRPr="00160982">
        <w:t xml:space="preserve">que contém uma chave estrangeira interligada à tabela de </w:t>
      </w:r>
      <w:proofErr w:type="spellStart"/>
      <w:r w:rsidR="00A56787">
        <w:rPr>
          <w:b/>
          <w:bCs/>
        </w:rPr>
        <w:t>u</w:t>
      </w:r>
      <w:r w:rsidR="0063486D" w:rsidRPr="00D95701">
        <w:rPr>
          <w:b/>
          <w:bCs/>
        </w:rPr>
        <w:t>ser</w:t>
      </w:r>
      <w:proofErr w:type="spellEnd"/>
      <w:r w:rsidR="0063486D">
        <w:t xml:space="preserve"> </w:t>
      </w:r>
      <w:r w:rsidRPr="00160982">
        <w:t xml:space="preserve">para que se possa definir o Utilizador correspondente aos dados de identificação, a tabela </w:t>
      </w:r>
      <w:r w:rsidR="00A56787">
        <w:rPr>
          <w:b/>
          <w:bCs/>
        </w:rPr>
        <w:t>f</w:t>
      </w:r>
      <w:r w:rsidRPr="009A22D1">
        <w:rPr>
          <w:b/>
          <w:bCs/>
        </w:rPr>
        <w:t>aturas</w:t>
      </w:r>
      <w:r w:rsidRPr="00160982">
        <w:t xml:space="preserve"> com uma chave estrangeira que permite interligar aos dados pessoais do utilizador proprietário, ainda na tabela de </w:t>
      </w:r>
      <w:r w:rsidR="00A56787">
        <w:rPr>
          <w:b/>
          <w:bCs/>
        </w:rPr>
        <w:t>f</w:t>
      </w:r>
      <w:r w:rsidRPr="009A22D1">
        <w:rPr>
          <w:b/>
          <w:bCs/>
        </w:rPr>
        <w:t>aturas</w:t>
      </w:r>
      <w:r w:rsidRPr="00160982">
        <w:t xml:space="preserve"> contém uma outra chave estrangeira que permite interligar à tabela </w:t>
      </w:r>
      <w:proofErr w:type="spellStart"/>
      <w:r w:rsidR="009A22D1" w:rsidRPr="00C05B96">
        <w:rPr>
          <w:b/>
          <w:bCs/>
        </w:rPr>
        <w:t>receitas_medicas</w:t>
      </w:r>
      <w:proofErr w:type="spellEnd"/>
      <w:r w:rsidR="009A22D1">
        <w:t xml:space="preserve"> </w:t>
      </w:r>
      <w:r w:rsidRPr="00160982">
        <w:t>para que se possa definir na fatura emitida a receita médica, caso a compra contenha ou não</w:t>
      </w:r>
      <w:r w:rsidR="009031D9">
        <w:t>,</w:t>
      </w:r>
      <w:r w:rsidRPr="00160982">
        <w:t xml:space="preserve"> produtos declarados em receita médica. Na tabela de </w:t>
      </w:r>
      <w:proofErr w:type="spellStart"/>
      <w:r w:rsidR="00CD74D3" w:rsidRPr="00340026">
        <w:rPr>
          <w:b/>
          <w:bCs/>
        </w:rPr>
        <w:t>linhas_faturas</w:t>
      </w:r>
      <w:proofErr w:type="spellEnd"/>
      <w:r w:rsidR="00CD74D3">
        <w:t xml:space="preserve"> </w:t>
      </w:r>
      <w:r w:rsidRPr="00160982">
        <w:t xml:space="preserve">contém uma chave estrangeira com ligação à tabela de </w:t>
      </w:r>
      <w:r w:rsidR="00A56787">
        <w:rPr>
          <w:b/>
          <w:bCs/>
        </w:rPr>
        <w:t>f</w:t>
      </w:r>
      <w:r w:rsidRPr="00CD74D3">
        <w:rPr>
          <w:b/>
          <w:bCs/>
        </w:rPr>
        <w:t>aturas</w:t>
      </w:r>
      <w:r w:rsidRPr="00160982">
        <w:t xml:space="preserve"> para que possa definir a fatura a conter os determinadas linhas de produtos emitidos </w:t>
      </w:r>
      <w:r w:rsidR="001A3AB0">
        <w:t>na</w:t>
      </w:r>
      <w:r w:rsidRPr="00160982">
        <w:t xml:space="preserve"> compra realizada, e ainda contém uma segunda chave estrangeira com ligação à tabela de </w:t>
      </w:r>
      <w:r w:rsidR="00A56787">
        <w:rPr>
          <w:b/>
          <w:bCs/>
        </w:rPr>
        <w:t>p</w:t>
      </w:r>
      <w:r w:rsidRPr="007347D5">
        <w:rPr>
          <w:b/>
          <w:bCs/>
        </w:rPr>
        <w:t>rodutos</w:t>
      </w:r>
      <w:r w:rsidRPr="00160982">
        <w:t xml:space="preserve"> que representa o produto descrito em linha de fatura. Existe também um relacionamento de chave estrangeira entre as tabelas de </w:t>
      </w:r>
      <w:proofErr w:type="spellStart"/>
      <w:r w:rsidR="007347D5" w:rsidRPr="00340026">
        <w:rPr>
          <w:b/>
          <w:bCs/>
        </w:rPr>
        <w:t>carrinho_compras</w:t>
      </w:r>
      <w:proofErr w:type="spellEnd"/>
      <w:r w:rsidR="007347D5">
        <w:t xml:space="preserve"> </w:t>
      </w:r>
      <w:r w:rsidRPr="00160982">
        <w:t xml:space="preserve">e </w:t>
      </w:r>
      <w:proofErr w:type="spellStart"/>
      <w:r w:rsidR="00A56787">
        <w:rPr>
          <w:b/>
          <w:bCs/>
        </w:rPr>
        <w:t>p</w:t>
      </w:r>
      <w:r w:rsidR="007347D5" w:rsidRPr="00D95701">
        <w:rPr>
          <w:b/>
          <w:bCs/>
        </w:rPr>
        <w:t>rofiles</w:t>
      </w:r>
      <w:proofErr w:type="spellEnd"/>
      <w:r w:rsidR="007347D5">
        <w:t xml:space="preserve"> </w:t>
      </w:r>
      <w:r w:rsidRPr="00160982">
        <w:t xml:space="preserve">que permite definir o cliente correspondente ao carrinho de compras apresentado no momento. Na tabela de </w:t>
      </w:r>
      <w:proofErr w:type="spellStart"/>
      <w:r w:rsidR="007347D5" w:rsidRPr="007D4EFB">
        <w:rPr>
          <w:b/>
          <w:bCs/>
        </w:rPr>
        <w:t>linhas_carrinho</w:t>
      </w:r>
      <w:proofErr w:type="spellEnd"/>
      <w:r w:rsidR="007347D5">
        <w:t xml:space="preserve"> </w:t>
      </w:r>
      <w:r w:rsidRPr="00160982">
        <w:t xml:space="preserve">existe um relacionamento entre a tabela de </w:t>
      </w:r>
      <w:proofErr w:type="spellStart"/>
      <w:r w:rsidR="000E271D" w:rsidRPr="00340026">
        <w:rPr>
          <w:b/>
          <w:bCs/>
        </w:rPr>
        <w:t>carrinho_compras</w:t>
      </w:r>
      <w:proofErr w:type="spellEnd"/>
      <w:r w:rsidR="000E271D">
        <w:t xml:space="preserve"> </w:t>
      </w:r>
      <w:r w:rsidRPr="00160982">
        <w:t>que permite apenas apresentar ao carrinho de compras</w:t>
      </w:r>
      <w:r w:rsidR="00231977">
        <w:t>,</w:t>
      </w:r>
      <w:r w:rsidRPr="00160982">
        <w:t xml:space="preserve"> apresent</w:t>
      </w:r>
      <w:r w:rsidR="00B37712">
        <w:t xml:space="preserve">ado </w:t>
      </w:r>
      <w:r w:rsidRPr="00160982">
        <w:t xml:space="preserve">no momento, apenas os produtos associados ao mesmo, e ainda contém um segundo relacionamento entre a tabela de </w:t>
      </w:r>
      <w:r w:rsidR="00A56787">
        <w:rPr>
          <w:b/>
          <w:bCs/>
        </w:rPr>
        <w:t>p</w:t>
      </w:r>
      <w:r w:rsidRPr="007347D5">
        <w:rPr>
          <w:b/>
          <w:bCs/>
        </w:rPr>
        <w:t>rodutos</w:t>
      </w:r>
      <w:r w:rsidRPr="00160982">
        <w:t xml:space="preserve">, que permite indicar o produto pertencente à linha definida ao carrinho. Existe ainda um relacionamento entre as tabelas de </w:t>
      </w:r>
      <w:r w:rsidR="00A56787">
        <w:rPr>
          <w:b/>
          <w:bCs/>
        </w:rPr>
        <w:t>e</w:t>
      </w:r>
      <w:r w:rsidRPr="007347D5">
        <w:rPr>
          <w:b/>
          <w:bCs/>
        </w:rPr>
        <w:t>stabelecimentos</w:t>
      </w:r>
      <w:r w:rsidRPr="00160982">
        <w:t xml:space="preserve"> e </w:t>
      </w:r>
      <w:proofErr w:type="spellStart"/>
      <w:r w:rsidR="00A56787">
        <w:rPr>
          <w:b/>
          <w:bCs/>
        </w:rPr>
        <w:t>s</w:t>
      </w:r>
      <w:r w:rsidR="007347D5" w:rsidRPr="00781166">
        <w:rPr>
          <w:b/>
          <w:bCs/>
        </w:rPr>
        <w:t>ervicos</w:t>
      </w:r>
      <w:proofErr w:type="spellEnd"/>
      <w:r w:rsidR="007347D5">
        <w:t xml:space="preserve"> </w:t>
      </w:r>
      <w:r w:rsidRPr="00160982">
        <w:t xml:space="preserve">que gera uma terceira tabela na Base de Dados, para representação do </w:t>
      </w:r>
      <w:r w:rsidRPr="00160982">
        <w:lastRenderedPageBreak/>
        <w:t xml:space="preserve">estabelecimento com um ou mais determinados serviços declarados na tabela de </w:t>
      </w:r>
      <w:proofErr w:type="spellStart"/>
      <w:r w:rsidR="00A56787">
        <w:rPr>
          <w:b/>
          <w:bCs/>
        </w:rPr>
        <w:t>s</w:t>
      </w:r>
      <w:r w:rsidR="00ED0E16" w:rsidRPr="00781166">
        <w:rPr>
          <w:b/>
          <w:bCs/>
        </w:rPr>
        <w:t>ervicos</w:t>
      </w:r>
      <w:proofErr w:type="spellEnd"/>
      <w:r w:rsidR="00ED0E16">
        <w:t>.</w:t>
      </w:r>
      <w:r w:rsidRPr="00160982">
        <w:t xml:space="preserve"> Também nas tabelas de </w:t>
      </w:r>
      <w:r w:rsidR="00A56787">
        <w:rPr>
          <w:b/>
          <w:bCs/>
        </w:rPr>
        <w:t>f</w:t>
      </w:r>
      <w:r w:rsidRPr="00AB28AF">
        <w:rPr>
          <w:b/>
          <w:bCs/>
        </w:rPr>
        <w:t>ornecedores</w:t>
      </w:r>
      <w:r w:rsidRPr="00160982">
        <w:t xml:space="preserve"> e </w:t>
      </w:r>
      <w:r w:rsidR="00A56787">
        <w:rPr>
          <w:b/>
          <w:bCs/>
        </w:rPr>
        <w:t>p</w:t>
      </w:r>
      <w:r w:rsidRPr="00AB28AF">
        <w:rPr>
          <w:b/>
          <w:bCs/>
        </w:rPr>
        <w:t>rodutos</w:t>
      </w:r>
      <w:r w:rsidRPr="00160982">
        <w:t xml:space="preserve">, que contêm também um relacionamento, que vai gerar uma terceira tabela na Base de Dados para guardar todos os movimentos efetuados pelos Fornecedores e os Produtos com entrada para o stock na loja. A tabela de </w:t>
      </w:r>
      <w:r w:rsidR="00A56787">
        <w:rPr>
          <w:b/>
          <w:bCs/>
        </w:rPr>
        <w:t>p</w:t>
      </w:r>
      <w:r w:rsidRPr="00AB28AF">
        <w:rPr>
          <w:b/>
          <w:bCs/>
        </w:rPr>
        <w:t>rodutos</w:t>
      </w:r>
      <w:r w:rsidRPr="00160982">
        <w:t xml:space="preserve"> contém uma chave estrangeira com relacionamento entre a tabela de </w:t>
      </w:r>
      <w:r w:rsidRPr="0031428B">
        <w:rPr>
          <w:b/>
          <w:bCs/>
        </w:rPr>
        <w:t>categorias</w:t>
      </w:r>
      <w:r w:rsidRPr="00160982">
        <w:t xml:space="preserve"> que permite definir uma categoria a cada produto inserido na tabela, e ainda contém uma segunda chave estrangeira, entre a tabela de </w:t>
      </w:r>
      <w:r w:rsidR="0031428B" w:rsidRPr="0031428B">
        <w:rPr>
          <w:b/>
          <w:bCs/>
        </w:rPr>
        <w:t>ivas</w:t>
      </w:r>
      <w:r w:rsidRPr="00160982">
        <w:t xml:space="preserve">, que permite atribuir o IVA a cada produto, e o último relacionamento, é na tabela de </w:t>
      </w:r>
      <w:r w:rsidR="00A56787">
        <w:rPr>
          <w:b/>
          <w:bCs/>
        </w:rPr>
        <w:t>i</w:t>
      </w:r>
      <w:r w:rsidRPr="0031428B">
        <w:rPr>
          <w:b/>
          <w:bCs/>
        </w:rPr>
        <w:t>magens</w:t>
      </w:r>
      <w:r w:rsidRPr="00160982">
        <w:t xml:space="preserve"> que contém uma chave estrangeira com relacionamento entre a tabela de </w:t>
      </w:r>
      <w:r w:rsidR="00A56787">
        <w:rPr>
          <w:b/>
          <w:bCs/>
        </w:rPr>
        <w:t>p</w:t>
      </w:r>
      <w:r w:rsidRPr="008B1989">
        <w:rPr>
          <w:b/>
          <w:bCs/>
        </w:rPr>
        <w:t>rodutos</w:t>
      </w:r>
      <w:r w:rsidRPr="00160982">
        <w:t>, para atribuir a imagem a um produto.</w:t>
      </w:r>
      <w:r w:rsidR="00AF5392">
        <w:fldChar w:fldCharType="begin"/>
      </w:r>
      <w:r w:rsidR="00CF0780">
        <w:instrText xml:space="preserve"> INCLUDEPICTURE "C:\\var\\folders\\p5\\16ycn1kn68zffy2hpwfxsrpr0000gn\\T\\com.microsoft.Word\\WebArchiveCopyPasteTempFiles\\exemplo-de-diagrama-er-de-esportes.jpeg" \* MERGEFORMAT </w:instrText>
      </w:r>
      <w:r w:rsidR="00000000">
        <w:fldChar w:fldCharType="separate"/>
      </w:r>
      <w:r w:rsidR="00AF5392">
        <w:fldChar w:fldCharType="end"/>
      </w:r>
    </w:p>
    <w:p w14:paraId="7001CC02" w14:textId="2D50CF5C" w:rsidR="0043019C" w:rsidRDefault="00084868" w:rsidP="00312C69">
      <w:pPr>
        <w:pStyle w:val="Ttulo1"/>
      </w:pPr>
      <w:bookmarkStart w:id="29" w:name="_Toc152166133"/>
      <w:proofErr w:type="spellStart"/>
      <w:r>
        <w:lastRenderedPageBreak/>
        <w:t>Wireframes</w:t>
      </w:r>
      <w:proofErr w:type="spellEnd"/>
      <w:r>
        <w:t>/</w:t>
      </w:r>
      <w:proofErr w:type="spellStart"/>
      <w:r>
        <w:t>Mockups</w:t>
      </w:r>
      <w:bookmarkEnd w:id="29"/>
      <w:proofErr w:type="spellEnd"/>
    </w:p>
    <w:p w14:paraId="27B876EB" w14:textId="77777777" w:rsidR="004379B8" w:rsidRDefault="004379B8" w:rsidP="004379B8">
      <w:pPr>
        <w:keepNext/>
        <w:spacing w:after="160"/>
        <w:jc w:val="left"/>
      </w:pPr>
      <w:r>
        <w:rPr>
          <w:noProof/>
          <w:highlight w:val="yellow"/>
        </w:rPr>
        <w:drawing>
          <wp:inline distT="0" distB="0" distL="0" distR="0" wp14:anchorId="65081004" wp14:editId="2CE38161">
            <wp:extent cx="6114415" cy="3061335"/>
            <wp:effectExtent l="0" t="0" r="635" b="5715"/>
            <wp:docPr id="2054521813" name="Imagem 205452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6D1C3" w14:textId="5C801CC9" w:rsidR="004379B8" w:rsidRDefault="004379B8" w:rsidP="004379B8">
      <w:pPr>
        <w:pStyle w:val="Legenda"/>
        <w:jc w:val="center"/>
      </w:pPr>
      <w:bookmarkStart w:id="30" w:name="_Toc152166136"/>
      <w:r>
        <w:t xml:space="preserve">Figura </w:t>
      </w:r>
      <w:fldSimple w:instr=" SEQ Figura \* ARABIC ">
        <w:r w:rsidR="00AD2AB6">
          <w:rPr>
            <w:noProof/>
          </w:rPr>
          <w:t>2</w:t>
        </w:r>
      </w:fldSimple>
      <w:r>
        <w:t xml:space="preserve"> - </w:t>
      </w:r>
      <w:proofErr w:type="spellStart"/>
      <w:r>
        <w:t>Wireframe</w:t>
      </w:r>
      <w:proofErr w:type="spellEnd"/>
      <w:r>
        <w:t xml:space="preserve"> ecrã registar</w:t>
      </w:r>
      <w:bookmarkEnd w:id="30"/>
    </w:p>
    <w:p w14:paraId="05EDBAAE" w14:textId="2BF43841" w:rsidR="00084868" w:rsidRDefault="003C6DF3">
      <w:pPr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88256" behindDoc="1" locked="0" layoutInCell="1" allowOverlap="1" wp14:anchorId="531EF226" wp14:editId="660BC1AF">
                <wp:simplePos x="0" y="0"/>
                <wp:positionH relativeFrom="column">
                  <wp:posOffset>2540</wp:posOffset>
                </wp:positionH>
                <wp:positionV relativeFrom="paragraph">
                  <wp:posOffset>3589655</wp:posOffset>
                </wp:positionV>
                <wp:extent cx="6114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8393106" name="Caixa de texto 358393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15F80F" w14:textId="659A8B16" w:rsidR="003C6DF3" w:rsidRPr="001B6A8E" w:rsidRDefault="003C6DF3" w:rsidP="003C6DF3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31" w:name="_Toc152166137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ecrã login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1EF226" id="_x0000_t202" coordsize="21600,21600" o:spt="202" path="m,l,21600r21600,l21600,xe">
                <v:stroke joinstyle="miter"/>
                <v:path gradientshapeok="t" o:connecttype="rect"/>
              </v:shapetype>
              <v:shape id="Caixa de texto 358393106" o:spid="_x0000_s1026" type="#_x0000_t202" style="position:absolute;margin-left:.2pt;margin-top:282.65pt;width:481.45pt;height:.05pt;z-index:-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" stroked="f">
                <v:textbox style="mso-fit-shape-to-text:t" inset="0,0,0,0">
                  <w:txbxContent>
                    <w:p w14:paraId="6815F80F" w14:textId="659A8B16" w:rsidR="003C6DF3" w:rsidRPr="001B6A8E" w:rsidRDefault="003C6DF3" w:rsidP="003C6DF3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32" w:name="_Toc152166137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ecrã login</w:t>
                      </w:r>
                      <w:bookmarkEnd w:id="3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79040" behindDoc="1" locked="0" layoutInCell="1" allowOverlap="1" wp14:anchorId="51333764" wp14:editId="5BF04DD3">
            <wp:simplePos x="0" y="0"/>
            <wp:positionH relativeFrom="margin">
              <wp:align>center</wp:align>
            </wp:positionH>
            <wp:positionV relativeFrom="paragraph">
              <wp:posOffset>471252</wp:posOffset>
            </wp:positionV>
            <wp:extent cx="6114415" cy="3061335"/>
            <wp:effectExtent l="0" t="0" r="635" b="5715"/>
            <wp:wrapTight wrapText="bothSides">
              <wp:wrapPolygon edited="0">
                <wp:start x="0" y="0"/>
                <wp:lineTo x="0" y="21506"/>
                <wp:lineTo x="21535" y="21506"/>
                <wp:lineTo x="21535" y="0"/>
                <wp:lineTo x="0" y="0"/>
              </wp:wrapPolygon>
            </wp:wrapTight>
            <wp:docPr id="1278526383" name="Imagem 1278526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79B8">
        <w:br w:type="page"/>
      </w:r>
    </w:p>
    <w:p w14:paraId="1AE66C7A" w14:textId="77777777" w:rsidR="00871350" w:rsidRDefault="00E47B0C" w:rsidP="00871350">
      <w:pPr>
        <w:keepNext/>
        <w:spacing w:after="160"/>
        <w:jc w:val="left"/>
      </w:pPr>
      <w:r>
        <w:rPr>
          <w:noProof/>
        </w:rPr>
        <w:lastRenderedPageBreak/>
        <w:drawing>
          <wp:inline distT="0" distB="0" distL="0" distR="0" wp14:anchorId="37A1A97F" wp14:editId="7CB50910">
            <wp:extent cx="6114415" cy="3053080"/>
            <wp:effectExtent l="0" t="0" r="635" b="0"/>
            <wp:docPr id="1910067601" name="Imagem 1910067601" descr="Uma imagem com texto, captura de ecrã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67601" name="Imagem 14" descr="Uma imagem com texto, captura de ecrã, diagrama, fil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C3BC5" w14:textId="78620012" w:rsidR="00871350" w:rsidRDefault="00871350" w:rsidP="00871350">
      <w:pPr>
        <w:pStyle w:val="Legenda"/>
        <w:jc w:val="center"/>
      </w:pPr>
      <w:bookmarkStart w:id="33" w:name="_Toc152166138"/>
      <w:r>
        <w:t xml:space="preserve">Figura </w:t>
      </w:r>
      <w:fldSimple w:instr=" SEQ Figura \* ARABIC ">
        <w:r w:rsidR="00AD2AB6">
          <w:rPr>
            <w:noProof/>
          </w:rPr>
          <w:t>4</w:t>
        </w:r>
      </w:fldSimple>
      <w:r>
        <w:t xml:space="preserve"> - </w:t>
      </w:r>
      <w:proofErr w:type="spellStart"/>
      <w:r>
        <w:t>Wireframe</w:t>
      </w:r>
      <w:proofErr w:type="spellEnd"/>
      <w:r>
        <w:t xml:space="preserve"> ecrã registar utente</w:t>
      </w:r>
      <w:bookmarkEnd w:id="33"/>
    </w:p>
    <w:p w14:paraId="0385B623" w14:textId="51AAA771" w:rsidR="00084868" w:rsidRDefault="00C42079">
      <w:pPr>
        <w:spacing w:after="160"/>
        <w:jc w:val="left"/>
      </w:pPr>
      <w:r>
        <w:br w:type="page"/>
      </w:r>
    </w:p>
    <w:p w14:paraId="2C8CBC7B" w14:textId="77777777" w:rsidR="00084868" w:rsidRDefault="00084868" w:rsidP="00015B4A"/>
    <w:p w14:paraId="0406E964" w14:textId="0F09141F" w:rsidR="00084868" w:rsidRDefault="00084868" w:rsidP="00084868">
      <w:pPr>
        <w:keepNext/>
        <w:jc w:val="center"/>
      </w:pPr>
    </w:p>
    <w:p w14:paraId="55C3E4FF" w14:textId="1B13B091" w:rsidR="003C6DF3" w:rsidRDefault="001C23D6" w:rsidP="003C6DF3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61984" behindDoc="0" locked="0" layoutInCell="1" allowOverlap="1" wp14:anchorId="5D697B13" wp14:editId="068AA071">
                <wp:simplePos x="0" y="0"/>
                <wp:positionH relativeFrom="column">
                  <wp:posOffset>-497453</wp:posOffset>
                </wp:positionH>
                <wp:positionV relativeFrom="paragraph">
                  <wp:posOffset>166591</wp:posOffset>
                </wp:positionV>
                <wp:extent cx="6933399" cy="3315335"/>
                <wp:effectExtent l="0" t="0" r="1270" b="0"/>
                <wp:wrapTight wrapText="bothSides">
                  <wp:wrapPolygon edited="0">
                    <wp:start x="0" y="0"/>
                    <wp:lineTo x="0" y="21472"/>
                    <wp:lineTo x="2611" y="21472"/>
                    <wp:lineTo x="21545" y="20106"/>
                    <wp:lineTo x="21545" y="0"/>
                    <wp:lineTo x="2611" y="0"/>
                    <wp:lineTo x="0" y="0"/>
                  </wp:wrapPolygon>
                </wp:wrapTight>
                <wp:docPr id="636510299" name="Agrupar 636510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3399" cy="3315335"/>
                          <a:chOff x="0" y="0"/>
                          <a:chExt cx="6933399" cy="3315335"/>
                        </a:xfrm>
                      </wpg:grpSpPr>
                      <pic:pic xmlns:pic="http://schemas.openxmlformats.org/drawingml/2006/picture">
                        <pic:nvPicPr>
                          <pic:cNvPr id="152538583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895" cy="3315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9848674" name="Imagem 899848674" descr="Uma imagem com texto, captura de ecrã, diagrama, file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8984" y="23854"/>
                            <a:ext cx="6114415" cy="305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410C83" id="Agrupar 636510299" o:spid="_x0000_s1026" style="position:absolute;margin-left:-39.15pt;margin-top:13.1pt;width:545.95pt;height:261.05pt;z-index:251561984" coordsize="69333,33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">
                <v:shape id="Imagem 17" o:spid="_x0000_s1027" type="#_x0000_t75" style="position:absolute;width:8108;height:33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">
                  <v:imagedata r:id="rId52" o:title=""/>
                </v:shape>
                <v:shape id="Imagem 899848674" o:spid="_x0000_s1028" type="#_x0000_t75" alt="Uma imagem com texto, captura de ecrã, diagrama, file&#10;&#10;Descrição gerada automaticamente" style="position:absolute;left:8189;top:238;width:61144;height:30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">
                  <v:imagedata r:id="rId53" o:title="Uma imagem com texto, captura de ecrã, diagrama, file&#10;&#10;Descrição gerada automaticamente"/>
                </v:shape>
                <w10:wrap type="tight"/>
              </v:group>
            </w:pict>
          </mc:Fallback>
        </mc:AlternateContent>
      </w:r>
    </w:p>
    <w:p w14:paraId="76FC1AB8" w14:textId="6EE934FF" w:rsidR="008B0A75" w:rsidRDefault="00084868" w:rsidP="003C6DF3">
      <w:pPr>
        <w:pStyle w:val="Legenda"/>
        <w:jc w:val="center"/>
      </w:pPr>
      <w:bookmarkStart w:id="34" w:name="_Toc152166139"/>
      <w:r>
        <w:t xml:space="preserve">Figura </w:t>
      </w:r>
      <w:fldSimple w:instr=" SEQ Figura \* ARABIC ">
        <w:r w:rsidR="00AD2AB6">
          <w:rPr>
            <w:noProof/>
          </w:rPr>
          <w:t>5</w:t>
        </w:r>
      </w:fldSimple>
      <w:r w:rsidR="003C6DF3">
        <w:t xml:space="preserve"> - </w:t>
      </w:r>
      <w:proofErr w:type="spellStart"/>
      <w:r w:rsidR="003C6DF3">
        <w:t>Wireframe</w:t>
      </w:r>
      <w:proofErr w:type="spellEnd"/>
      <w:r w:rsidR="003C6DF3">
        <w:t xml:space="preserve"> ecrã homepage</w:t>
      </w:r>
      <w:bookmarkEnd w:id="34"/>
    </w:p>
    <w:p w14:paraId="0A92E2F3" w14:textId="6BFBAC4C" w:rsidR="00945A2C" w:rsidRDefault="003C6DF3" w:rsidP="00945A2C">
      <w:pPr>
        <w:keepNext/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6688" behindDoc="1" locked="0" layoutInCell="1" allowOverlap="1" wp14:anchorId="1CCC8D08" wp14:editId="27FEFA7E">
                <wp:simplePos x="0" y="0"/>
                <wp:positionH relativeFrom="column">
                  <wp:posOffset>5080</wp:posOffset>
                </wp:positionH>
                <wp:positionV relativeFrom="paragraph">
                  <wp:posOffset>3500120</wp:posOffset>
                </wp:positionV>
                <wp:extent cx="6114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58497546" name="Caixa de texto 1458497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BEF0BE" w14:textId="74240B64" w:rsidR="003C6DF3" w:rsidRPr="00443459" w:rsidRDefault="003C6DF3" w:rsidP="003C6DF3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35" w:name="_Toc152166140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ecrã pesquisa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C8D08" id="Caixa de texto 1458497546" o:spid="_x0000_s1027" type="#_x0000_t202" style="position:absolute;margin-left:.4pt;margin-top:275.6pt;width:481.45pt;height:.05pt;z-index:-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" stroked="f">
                <v:textbox style="mso-fit-shape-to-text:t" inset="0,0,0,0">
                  <w:txbxContent>
                    <w:p w14:paraId="75BEF0BE" w14:textId="74240B64" w:rsidR="003C6DF3" w:rsidRPr="00443459" w:rsidRDefault="003C6DF3" w:rsidP="003C6DF3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36" w:name="_Toc152166140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ecrã pesquisa</w:t>
                      </w:r>
                      <w:bookmarkEnd w:id="3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97472" behindDoc="1" locked="0" layoutInCell="1" allowOverlap="1" wp14:anchorId="5C8E5050" wp14:editId="369FE130">
            <wp:simplePos x="0" y="0"/>
            <wp:positionH relativeFrom="margin">
              <wp:align>right</wp:align>
            </wp:positionH>
            <wp:positionV relativeFrom="paragraph">
              <wp:posOffset>390138</wp:posOffset>
            </wp:positionV>
            <wp:extent cx="6114415" cy="3053080"/>
            <wp:effectExtent l="0" t="0" r="635" b="0"/>
            <wp:wrapTight wrapText="bothSides">
              <wp:wrapPolygon edited="0">
                <wp:start x="0" y="0"/>
                <wp:lineTo x="0" y="21429"/>
                <wp:lineTo x="21535" y="21429"/>
                <wp:lineTo x="21535" y="0"/>
                <wp:lineTo x="0" y="0"/>
              </wp:wrapPolygon>
            </wp:wrapTight>
            <wp:docPr id="1843899829" name="Imagem 1843899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B4176">
        <w:br w:type="page"/>
      </w:r>
    </w:p>
    <w:p w14:paraId="217548E0" w14:textId="37F4261D" w:rsidR="000D769C" w:rsidRDefault="000D769C" w:rsidP="000D769C"/>
    <w:p w14:paraId="573E874A" w14:textId="1C735A6D" w:rsidR="003C6DF3" w:rsidRDefault="000D769C" w:rsidP="003C6DF3">
      <w:pPr>
        <w:keepNext/>
      </w:pPr>
      <w:r>
        <w:rPr>
          <w:noProof/>
        </w:rPr>
        <w:drawing>
          <wp:inline distT="0" distB="0" distL="0" distR="0" wp14:anchorId="44240148" wp14:editId="6CB8B9C2">
            <wp:extent cx="6114415" cy="3053080"/>
            <wp:effectExtent l="0" t="0" r="635" b="0"/>
            <wp:docPr id="474759328" name="Imagem 474759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3E86C" w14:textId="520EF90E" w:rsidR="000D769C" w:rsidRDefault="003C6DF3" w:rsidP="003C6DF3">
      <w:pPr>
        <w:pStyle w:val="Legenda"/>
        <w:jc w:val="center"/>
      </w:pPr>
      <w:bookmarkStart w:id="37" w:name="_Toc152166141"/>
      <w:r>
        <w:t xml:space="preserve">Figura </w:t>
      </w:r>
      <w:fldSimple w:instr=" SEQ Figura \* ARABIC ">
        <w:r w:rsidR="00AD2AB6">
          <w:rPr>
            <w:noProof/>
          </w:rPr>
          <w:t>7</w:t>
        </w:r>
      </w:fldSimple>
      <w:r>
        <w:t xml:space="preserve"> - </w:t>
      </w:r>
      <w:proofErr w:type="spellStart"/>
      <w:r>
        <w:t>Wireframe</w:t>
      </w:r>
      <w:proofErr w:type="spellEnd"/>
      <w:r>
        <w:t xml:space="preserve"> ecrã GPS loja</w:t>
      </w:r>
      <w:bookmarkEnd w:id="37"/>
    </w:p>
    <w:p w14:paraId="19056945" w14:textId="05AA246E" w:rsidR="00971A2A" w:rsidRDefault="00BD4C02" w:rsidP="00971A2A">
      <w:r>
        <w:rPr>
          <w:noProof/>
        </w:rPr>
        <mc:AlternateContent>
          <mc:Choice Requires="wps">
            <w:drawing>
              <wp:anchor distT="0" distB="0" distL="114300" distR="114300" simplePos="0" relativeHeight="251525120" behindDoc="1" locked="0" layoutInCell="1" allowOverlap="1" wp14:anchorId="6B4454BE" wp14:editId="399A2D44">
                <wp:simplePos x="0" y="0"/>
                <wp:positionH relativeFrom="column">
                  <wp:posOffset>48260</wp:posOffset>
                </wp:positionH>
                <wp:positionV relativeFrom="paragraph">
                  <wp:posOffset>3455035</wp:posOffset>
                </wp:positionV>
                <wp:extent cx="6114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39766274" name="Caixa de texto 839766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17E9EC" w14:textId="291CA4F3" w:rsidR="00BD4C02" w:rsidRPr="008159AB" w:rsidRDefault="00BD4C02" w:rsidP="00BD4C02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38" w:name="_Toc152166142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ecrã checkout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454BE" id="Caixa de texto 839766274" o:spid="_x0000_s1028" type="#_x0000_t202" style="position:absolute;left:0;text-align:left;margin-left:3.8pt;margin-top:272.05pt;width:481.45pt;height:.05pt;z-index:-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" stroked="f">
                <v:textbox style="mso-fit-shape-to-text:t" inset="0,0,0,0">
                  <w:txbxContent>
                    <w:p w14:paraId="4917E9EC" w14:textId="291CA4F3" w:rsidR="00BD4C02" w:rsidRPr="008159AB" w:rsidRDefault="00BD4C02" w:rsidP="00BD4C02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39" w:name="_Toc152166142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ecrã checkout</w:t>
                      </w:r>
                      <w:bookmarkEnd w:id="3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15904" behindDoc="1" locked="0" layoutInCell="1" allowOverlap="1" wp14:anchorId="50D7D8C2" wp14:editId="57147193">
            <wp:simplePos x="0" y="0"/>
            <wp:positionH relativeFrom="column">
              <wp:posOffset>48592</wp:posOffset>
            </wp:positionH>
            <wp:positionV relativeFrom="paragraph">
              <wp:posOffset>345053</wp:posOffset>
            </wp:positionV>
            <wp:extent cx="6114415" cy="3053080"/>
            <wp:effectExtent l="0" t="0" r="635" b="0"/>
            <wp:wrapTight wrapText="bothSides">
              <wp:wrapPolygon edited="0">
                <wp:start x="0" y="0"/>
                <wp:lineTo x="0" y="21429"/>
                <wp:lineTo x="21535" y="21429"/>
                <wp:lineTo x="21535" y="0"/>
                <wp:lineTo x="0" y="0"/>
              </wp:wrapPolygon>
            </wp:wrapTight>
            <wp:docPr id="2064486888" name="Imagem 2064486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0DA7A2" w14:textId="38848229" w:rsidR="00971A2A" w:rsidRDefault="00971A2A" w:rsidP="00971A2A"/>
    <w:p w14:paraId="0B0A7610" w14:textId="45428501" w:rsidR="00971A2A" w:rsidRDefault="00971A2A" w:rsidP="00971A2A"/>
    <w:p w14:paraId="1B3C4AF6" w14:textId="1C753699" w:rsidR="00971A2A" w:rsidRDefault="00971A2A" w:rsidP="00971A2A"/>
    <w:p w14:paraId="4C0FFCA9" w14:textId="4E613ED4" w:rsidR="00971A2A" w:rsidRDefault="00971A2A">
      <w:pPr>
        <w:spacing w:after="160"/>
        <w:jc w:val="left"/>
      </w:pPr>
      <w:r>
        <w:br w:type="page"/>
      </w:r>
    </w:p>
    <w:p w14:paraId="06C6CC4B" w14:textId="2386E284" w:rsidR="00971A2A" w:rsidRDefault="00971A2A" w:rsidP="00971A2A"/>
    <w:p w14:paraId="45191E90" w14:textId="77777777" w:rsidR="00BD6384" w:rsidRDefault="00BD6384" w:rsidP="00BD6384">
      <w:pPr>
        <w:keepNext/>
        <w:spacing w:after="160"/>
        <w:jc w:val="left"/>
      </w:pPr>
      <w:r>
        <w:rPr>
          <w:noProof/>
        </w:rPr>
        <w:drawing>
          <wp:inline distT="0" distB="0" distL="0" distR="0" wp14:anchorId="78F27A57" wp14:editId="6272B7FE">
            <wp:extent cx="6114415" cy="3053080"/>
            <wp:effectExtent l="0" t="0" r="635" b="0"/>
            <wp:docPr id="1409914905" name="Imagem 1409914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64337" w14:textId="11F2FED3" w:rsidR="00BD6384" w:rsidRDefault="00BD6384" w:rsidP="00BD6384">
      <w:pPr>
        <w:pStyle w:val="Legenda"/>
        <w:jc w:val="center"/>
      </w:pPr>
      <w:bookmarkStart w:id="40" w:name="_Toc152166143"/>
      <w:r>
        <w:t xml:space="preserve">Figura </w:t>
      </w:r>
      <w:fldSimple w:instr=" SEQ Figura \* ARABIC ">
        <w:r w:rsidR="00AD2AB6">
          <w:rPr>
            <w:noProof/>
          </w:rPr>
          <w:t>9</w:t>
        </w:r>
      </w:fldSimple>
      <w:r>
        <w:t xml:space="preserve"> - </w:t>
      </w:r>
      <w:proofErr w:type="spellStart"/>
      <w:r>
        <w:t>Wireframe</w:t>
      </w:r>
      <w:proofErr w:type="spellEnd"/>
      <w:r>
        <w:t xml:space="preserve"> ecrã após checkout(multibanco)</w:t>
      </w:r>
      <w:bookmarkEnd w:id="40"/>
    </w:p>
    <w:p w14:paraId="08ACAC83" w14:textId="5E5DDB68" w:rsidR="00971A2A" w:rsidRDefault="00A37490">
      <w:pPr>
        <w:spacing w:after="16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71200" behindDoc="0" locked="0" layoutInCell="1" allowOverlap="1" wp14:anchorId="45C97EF0" wp14:editId="07F250DB">
                <wp:simplePos x="0" y="0"/>
                <wp:positionH relativeFrom="column">
                  <wp:posOffset>-425892</wp:posOffset>
                </wp:positionH>
                <wp:positionV relativeFrom="paragraph">
                  <wp:posOffset>307920</wp:posOffset>
                </wp:positionV>
                <wp:extent cx="7195793" cy="4690441"/>
                <wp:effectExtent l="0" t="0" r="5715" b="0"/>
                <wp:wrapTight wrapText="bothSides">
                  <wp:wrapPolygon edited="0">
                    <wp:start x="0" y="0"/>
                    <wp:lineTo x="0" y="21495"/>
                    <wp:lineTo x="3317" y="21495"/>
                    <wp:lineTo x="3317" y="14037"/>
                    <wp:lineTo x="21560" y="14037"/>
                    <wp:lineTo x="21560" y="0"/>
                    <wp:lineTo x="0" y="0"/>
                  </wp:wrapPolygon>
                </wp:wrapTight>
                <wp:docPr id="2099181441" name="Agrupar 2099181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95793" cy="4690441"/>
                          <a:chOff x="0" y="0"/>
                          <a:chExt cx="7195793" cy="4690441"/>
                        </a:xfrm>
                      </wpg:grpSpPr>
                      <pic:pic xmlns:pic="http://schemas.openxmlformats.org/drawingml/2006/picture">
                        <pic:nvPicPr>
                          <pic:cNvPr id="650418923" name="Imagem 21" descr="Uma imagem com texto, captura de ecrã, diagrama, file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1378" y="0"/>
                            <a:ext cx="6114415" cy="305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3456409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951"/>
                            <a:ext cx="1082040" cy="468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1D51B0" id="Agrupar 2099181441" o:spid="_x0000_s1026" style="position:absolute;margin-left:-33.55pt;margin-top:24.25pt;width:566.6pt;height:369.35pt;z-index:251571200" coordsize="71957,469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">
                <v:shape id="Imagem 21" o:spid="_x0000_s1027" type="#_x0000_t75" alt="Uma imagem com texto, captura de ecrã, diagrama, file&#10;&#10;Descrição gerada automaticamente" style="position:absolute;left:10813;width:61144;height:30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">
                  <v:imagedata r:id="rId53" o:title="Uma imagem com texto, captura de ecrã, diagrama, file&#10;&#10;Descrição gerada automaticamente"/>
                </v:shape>
                <v:shape id="Imagem 22" o:spid="_x0000_s1028" type="#_x0000_t75" style="position:absolute;top:79;width:10820;height:46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">
                  <v:imagedata r:id="rId59" o:title=""/>
                </v:shape>
                <w10:wrap type="tight"/>
              </v:group>
            </w:pict>
          </mc:Fallback>
        </mc:AlternateContent>
      </w:r>
      <w:r w:rsidR="00986CB3">
        <w:rPr>
          <w:noProof/>
        </w:rPr>
        <mc:AlternateContent>
          <mc:Choice Requires="wps">
            <w:drawing>
              <wp:anchor distT="0" distB="0" distL="114300" distR="114300" simplePos="0" relativeHeight="251534336" behindDoc="1" locked="0" layoutInCell="1" allowOverlap="1" wp14:anchorId="3C9F5C43" wp14:editId="074ED336">
                <wp:simplePos x="0" y="0"/>
                <wp:positionH relativeFrom="column">
                  <wp:posOffset>-457200</wp:posOffset>
                </wp:positionH>
                <wp:positionV relativeFrom="paragraph">
                  <wp:posOffset>4450715</wp:posOffset>
                </wp:positionV>
                <wp:extent cx="72275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043233" name="Caixa de texto 20043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27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EF3C3" w14:textId="41E81971" w:rsidR="00986CB3" w:rsidRPr="00BA7DEA" w:rsidRDefault="00986CB3" w:rsidP="00986CB3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41" w:name="_Toc152166144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ecrã homepage (</w:t>
                            </w:r>
                            <w:proofErr w:type="spellStart"/>
                            <w:r>
                              <w:t>admin</w:t>
                            </w:r>
                            <w:proofErr w:type="spellEnd"/>
                            <w:r>
                              <w:t>)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9F5C43" id="Caixa de texto 20043233" o:spid="_x0000_s1029" type="#_x0000_t202" style="position:absolute;margin-left:-36pt;margin-top:350.45pt;width:569.1pt;height:.05pt;z-index:-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" stroked="f">
                <v:textbox style="mso-fit-shape-to-text:t" inset="0,0,0,0">
                  <w:txbxContent>
                    <w:p w14:paraId="066EF3C3" w14:textId="41E81971" w:rsidR="00986CB3" w:rsidRPr="00BA7DEA" w:rsidRDefault="00986CB3" w:rsidP="00986CB3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42" w:name="_Toc152166144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ecrã homepage (</w:t>
                      </w:r>
                      <w:proofErr w:type="spellStart"/>
                      <w:r>
                        <w:t>admin</w:t>
                      </w:r>
                      <w:proofErr w:type="spellEnd"/>
                      <w:r>
                        <w:t>)</w:t>
                      </w:r>
                      <w:bookmarkEnd w:id="42"/>
                    </w:p>
                  </w:txbxContent>
                </v:textbox>
                <w10:wrap type="tight"/>
              </v:shape>
            </w:pict>
          </mc:Fallback>
        </mc:AlternateContent>
      </w:r>
      <w:r w:rsidR="00971A2A">
        <w:br w:type="page"/>
      </w:r>
    </w:p>
    <w:p w14:paraId="01368A9E" w14:textId="77777777" w:rsidR="00744AEE" w:rsidRDefault="00744AEE" w:rsidP="00744AEE">
      <w:pPr>
        <w:keepNext/>
      </w:pPr>
      <w:r>
        <w:rPr>
          <w:noProof/>
        </w:rPr>
        <w:lastRenderedPageBreak/>
        <w:drawing>
          <wp:inline distT="0" distB="0" distL="0" distR="0" wp14:anchorId="7F0089FD" wp14:editId="1E18DC4C">
            <wp:extent cx="6114415" cy="3053080"/>
            <wp:effectExtent l="0" t="0" r="635" b="0"/>
            <wp:docPr id="1641097252" name="Imagem 1641097252" descr="Uma imagem com texto, captura de ecrã,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97252" name="Imagem 16" descr="Uma imagem com texto, captura de ecrã, ecrã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43DE3" w14:textId="725E2A6C" w:rsidR="00971A2A" w:rsidRDefault="00744AEE" w:rsidP="00744AEE">
      <w:pPr>
        <w:pStyle w:val="Legenda"/>
        <w:jc w:val="center"/>
      </w:pPr>
      <w:bookmarkStart w:id="43" w:name="_Toc152166145"/>
      <w:r>
        <w:t xml:space="preserve">Figura </w:t>
      </w:r>
      <w:fldSimple w:instr=" SEQ Figura \* ARABIC ">
        <w:r w:rsidR="00AD2AB6">
          <w:rPr>
            <w:noProof/>
          </w:rPr>
          <w:t>11</w:t>
        </w:r>
      </w:fldSimple>
      <w:r>
        <w:t xml:space="preserve"> - </w:t>
      </w:r>
      <w:proofErr w:type="spellStart"/>
      <w:r>
        <w:t>Wireframe</w:t>
      </w:r>
      <w:proofErr w:type="spellEnd"/>
      <w:r>
        <w:t xml:space="preserve"> ecrã gerir utentes</w:t>
      </w:r>
      <w:bookmarkEnd w:id="43"/>
    </w:p>
    <w:p w14:paraId="21E4C390" w14:textId="2208C012" w:rsidR="00871350" w:rsidRDefault="00871350" w:rsidP="00871350">
      <w:pPr>
        <w:keepNext/>
        <w:spacing w:after="160"/>
        <w:jc w:val="left"/>
      </w:pPr>
    </w:p>
    <w:p w14:paraId="602F40A7" w14:textId="12B79D47" w:rsidR="00871350" w:rsidRDefault="00933552" w:rsidP="00871350">
      <w:pPr>
        <w:pStyle w:val="Legend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2768" behindDoc="1" locked="0" layoutInCell="1" allowOverlap="1" wp14:anchorId="2840BA72" wp14:editId="41510B7E">
                <wp:simplePos x="0" y="0"/>
                <wp:positionH relativeFrom="column">
                  <wp:posOffset>5080</wp:posOffset>
                </wp:positionH>
                <wp:positionV relativeFrom="paragraph">
                  <wp:posOffset>3524885</wp:posOffset>
                </wp:positionV>
                <wp:extent cx="6114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1372606" name="Caixa de texto 461372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E3204E" w14:textId="4352E1B2" w:rsidR="00933552" w:rsidRPr="00256658" w:rsidRDefault="00933552" w:rsidP="00933552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44" w:name="_Toc152166146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ecrã editar utente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40BA72" id="Caixa de texto 461372606" o:spid="_x0000_s1030" type="#_x0000_t202" style="position:absolute;left:0;text-align:left;margin-left:.4pt;margin-top:277.55pt;width:481.45pt;height:.05pt;z-index:-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" stroked="f">
                <v:textbox style="mso-fit-shape-to-text:t" inset="0,0,0,0">
                  <w:txbxContent>
                    <w:p w14:paraId="65E3204E" w14:textId="4352E1B2" w:rsidR="00933552" w:rsidRPr="00256658" w:rsidRDefault="00933552" w:rsidP="00933552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45" w:name="_Toc152166146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ecrã editar utente</w:t>
                      </w:r>
                      <w:bookmarkEnd w:id="45"/>
                    </w:p>
                  </w:txbxContent>
                </v:textbox>
                <w10:wrap type="tight"/>
              </v:shape>
            </w:pict>
          </mc:Fallback>
        </mc:AlternateContent>
      </w:r>
      <w:r w:rsidR="00744AEE">
        <w:rPr>
          <w:noProof/>
        </w:rPr>
        <w:drawing>
          <wp:anchor distT="0" distB="0" distL="114300" distR="114300" simplePos="0" relativeHeight="251543552" behindDoc="1" locked="0" layoutInCell="1" allowOverlap="1" wp14:anchorId="08768097" wp14:editId="28C9C938">
            <wp:simplePos x="0" y="0"/>
            <wp:positionH relativeFrom="margin">
              <wp:align>right</wp:align>
            </wp:positionH>
            <wp:positionV relativeFrom="paragraph">
              <wp:posOffset>415235</wp:posOffset>
            </wp:positionV>
            <wp:extent cx="6114415" cy="3053080"/>
            <wp:effectExtent l="0" t="0" r="635" b="0"/>
            <wp:wrapTight wrapText="bothSides">
              <wp:wrapPolygon edited="0">
                <wp:start x="0" y="0"/>
                <wp:lineTo x="0" y="21429"/>
                <wp:lineTo x="21535" y="21429"/>
                <wp:lineTo x="21535" y="0"/>
                <wp:lineTo x="0" y="0"/>
              </wp:wrapPolygon>
            </wp:wrapTight>
            <wp:docPr id="1260283106" name="Imagem 1260283106" descr="Uma imagem com texto, captura de ecrã, diagrama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83106" name="Imagem 15" descr="Uma imagem com texto, captura de ecrã, diagrama,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342F90" w14:textId="130780CC" w:rsidR="00971A2A" w:rsidRDefault="00971A2A">
      <w:pPr>
        <w:spacing w:after="160"/>
        <w:jc w:val="left"/>
      </w:pPr>
      <w:r>
        <w:br w:type="page"/>
      </w:r>
    </w:p>
    <w:p w14:paraId="539CAD27" w14:textId="2981F5DC" w:rsidR="00971A2A" w:rsidRDefault="00971A2A" w:rsidP="00971A2A"/>
    <w:p w14:paraId="631B7985" w14:textId="77777777" w:rsidR="006B00CA" w:rsidRDefault="006B00CA" w:rsidP="006B00CA">
      <w:pPr>
        <w:keepNext/>
        <w:spacing w:after="160"/>
        <w:jc w:val="left"/>
      </w:pPr>
      <w:r>
        <w:rPr>
          <w:noProof/>
        </w:rPr>
        <w:drawing>
          <wp:inline distT="0" distB="0" distL="0" distR="0" wp14:anchorId="4CE5CF79" wp14:editId="4F402896">
            <wp:extent cx="6114415" cy="3053080"/>
            <wp:effectExtent l="0" t="0" r="635" b="0"/>
            <wp:docPr id="1970399116" name="Imagem 1970399116" descr="Uma imagem com texto, captura de ecrã,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99116" name="Imagem 19" descr="Uma imagem com texto, captura de ecrã, ecrã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DFD9" w14:textId="3184F9EA" w:rsidR="006B00CA" w:rsidRDefault="006B00CA" w:rsidP="006B00CA">
      <w:pPr>
        <w:pStyle w:val="Legenda"/>
        <w:jc w:val="center"/>
      </w:pPr>
      <w:bookmarkStart w:id="46" w:name="_Toc152166147"/>
      <w:r>
        <w:t xml:space="preserve">Figura </w:t>
      </w:r>
      <w:fldSimple w:instr=" SEQ Figura \* ARABIC ">
        <w:r w:rsidR="00AD2AB6">
          <w:rPr>
            <w:noProof/>
          </w:rPr>
          <w:t>13</w:t>
        </w:r>
      </w:fldSimple>
      <w:r>
        <w:t xml:space="preserve"> - </w:t>
      </w:r>
      <w:proofErr w:type="spellStart"/>
      <w:r>
        <w:t>Wireframe</w:t>
      </w:r>
      <w:proofErr w:type="spellEnd"/>
      <w:r>
        <w:t xml:space="preserve"> ecrã gerir despesas</w:t>
      </w:r>
      <w:bookmarkEnd w:id="46"/>
    </w:p>
    <w:p w14:paraId="443BCFE6" w14:textId="77777777" w:rsidR="00560D8E" w:rsidRDefault="00560D8E" w:rsidP="00560D8E">
      <w:pPr>
        <w:keepNext/>
        <w:spacing w:after="160"/>
        <w:jc w:val="left"/>
      </w:pPr>
      <w:r>
        <w:rPr>
          <w:noProof/>
        </w:rPr>
        <w:drawing>
          <wp:inline distT="0" distB="0" distL="0" distR="0" wp14:anchorId="3C1F0C5A" wp14:editId="0E29B3E3">
            <wp:extent cx="6114415" cy="3053080"/>
            <wp:effectExtent l="0" t="0" r="635" b="0"/>
            <wp:docPr id="791905296" name="Imagem 791905296" descr="Uma imagem com texto, captura de ecrã,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05296" name="Imagem 20" descr="Uma imagem com texto, captura de ecrã, ecrã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37C87" w14:textId="205F2463" w:rsidR="00560D8E" w:rsidRDefault="00560D8E" w:rsidP="00560D8E">
      <w:pPr>
        <w:pStyle w:val="Legenda"/>
        <w:jc w:val="center"/>
      </w:pPr>
      <w:bookmarkStart w:id="47" w:name="_Toc152166148"/>
      <w:r>
        <w:t xml:space="preserve">Figura </w:t>
      </w:r>
      <w:fldSimple w:instr=" SEQ Figura \* ARABIC ">
        <w:r w:rsidR="00AD2AB6">
          <w:rPr>
            <w:noProof/>
          </w:rPr>
          <w:t>14</w:t>
        </w:r>
      </w:fldSimple>
      <w:r>
        <w:t xml:space="preserve"> - </w:t>
      </w:r>
      <w:proofErr w:type="spellStart"/>
      <w:r>
        <w:t>Wireframe</w:t>
      </w:r>
      <w:proofErr w:type="spellEnd"/>
      <w:r>
        <w:t xml:space="preserve"> ecrã gerir estabelecimentos</w:t>
      </w:r>
      <w:bookmarkEnd w:id="47"/>
    </w:p>
    <w:p w14:paraId="79C1C98B" w14:textId="21333317" w:rsidR="00971A2A" w:rsidRDefault="00971A2A">
      <w:pPr>
        <w:spacing w:after="160"/>
        <w:jc w:val="left"/>
      </w:pPr>
      <w:r>
        <w:br w:type="page"/>
      </w:r>
    </w:p>
    <w:p w14:paraId="2BAD8148" w14:textId="77777777" w:rsidR="00DA6A9F" w:rsidRDefault="00D36058" w:rsidP="00DA6A9F">
      <w:pPr>
        <w:keepNext/>
      </w:pPr>
      <w:r>
        <w:rPr>
          <w:noProof/>
        </w:rPr>
        <w:lastRenderedPageBreak/>
        <w:drawing>
          <wp:inline distT="0" distB="0" distL="0" distR="0" wp14:anchorId="6FA74C80" wp14:editId="177A4528">
            <wp:extent cx="6114415" cy="3053080"/>
            <wp:effectExtent l="0" t="0" r="635" b="0"/>
            <wp:docPr id="1858268072" name="Imagem 1858268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B09EB" w14:textId="24B9B4A2" w:rsidR="00D36058" w:rsidRDefault="00DA6A9F" w:rsidP="00DA6A9F">
      <w:pPr>
        <w:pStyle w:val="Legenda"/>
        <w:jc w:val="center"/>
      </w:pPr>
      <w:bookmarkStart w:id="48" w:name="_Toc152166149"/>
      <w:r>
        <w:t xml:space="preserve">Figura </w:t>
      </w:r>
      <w:fldSimple w:instr=" SEQ Figura \* ARABIC ">
        <w:r w:rsidR="00AD2AB6">
          <w:rPr>
            <w:noProof/>
          </w:rPr>
          <w:t>15</w:t>
        </w:r>
      </w:fldSimple>
      <w:r>
        <w:t xml:space="preserve"> - </w:t>
      </w:r>
      <w:proofErr w:type="spellStart"/>
      <w:r w:rsidRPr="0098333A">
        <w:t>Wireframe</w:t>
      </w:r>
      <w:proofErr w:type="spellEnd"/>
      <w:r w:rsidRPr="0098333A">
        <w:t xml:space="preserve"> ecrã faturas</w:t>
      </w:r>
      <w:bookmarkEnd w:id="48"/>
    </w:p>
    <w:p w14:paraId="425DF4B7" w14:textId="6051CDB0" w:rsidR="00971A2A" w:rsidRPr="00971A2A" w:rsidRDefault="00DA6A9F" w:rsidP="00D36058">
      <w:pPr>
        <w:pStyle w:val="Legend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9632" behindDoc="1" locked="0" layoutInCell="1" allowOverlap="1" wp14:anchorId="3D4CD552" wp14:editId="5BE42958">
                <wp:simplePos x="0" y="0"/>
                <wp:positionH relativeFrom="column">
                  <wp:posOffset>5080</wp:posOffset>
                </wp:positionH>
                <wp:positionV relativeFrom="paragraph">
                  <wp:posOffset>3469005</wp:posOffset>
                </wp:positionV>
                <wp:extent cx="6114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09472502" name="Caixa de texto 1809472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9B27C7" w14:textId="2787FFD0" w:rsidR="00DA6A9F" w:rsidRPr="009177A6" w:rsidRDefault="00DA6A9F" w:rsidP="00DA6A9F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49" w:name="_Toc152166150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ecrã gerir fornecedores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CD552" id="Caixa de texto 1809472502" o:spid="_x0000_s1031" type="#_x0000_t202" style="position:absolute;left:0;text-align:left;margin-left:.4pt;margin-top:273.15pt;width:481.45pt;height:.05pt;z-index:-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" stroked="f">
                <v:textbox style="mso-fit-shape-to-text:t" inset="0,0,0,0">
                  <w:txbxContent>
                    <w:p w14:paraId="499B27C7" w14:textId="2787FFD0" w:rsidR="00DA6A9F" w:rsidRPr="009177A6" w:rsidRDefault="00DA6A9F" w:rsidP="00DA6A9F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50" w:name="_Toc152166150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ecrã gerir fornecedores</w:t>
                      </w:r>
                      <w:bookmarkEnd w:id="5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80416" behindDoc="1" locked="0" layoutInCell="1" allowOverlap="1" wp14:anchorId="62BB36B5" wp14:editId="6317DC5E">
            <wp:simplePos x="0" y="0"/>
            <wp:positionH relativeFrom="margin">
              <wp:align>right</wp:align>
            </wp:positionH>
            <wp:positionV relativeFrom="paragraph">
              <wp:posOffset>359161</wp:posOffset>
            </wp:positionV>
            <wp:extent cx="6114415" cy="3053080"/>
            <wp:effectExtent l="0" t="0" r="635" b="0"/>
            <wp:wrapTight wrapText="bothSides">
              <wp:wrapPolygon edited="0">
                <wp:start x="0" y="0"/>
                <wp:lineTo x="0" y="21429"/>
                <wp:lineTo x="21535" y="21429"/>
                <wp:lineTo x="21535" y="0"/>
                <wp:lineTo x="0" y="0"/>
              </wp:wrapPolygon>
            </wp:wrapTight>
            <wp:docPr id="2025578709" name="Imagem 2025578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150A93" w14:textId="77777777" w:rsidR="00D84DC2" w:rsidRPr="00D84DC2" w:rsidRDefault="00D84DC2" w:rsidP="00D84DC2"/>
    <w:p w14:paraId="1C3FE805" w14:textId="77777777" w:rsidR="00D84DC2" w:rsidRPr="00D84DC2" w:rsidRDefault="00D84DC2" w:rsidP="00D84DC2"/>
    <w:p w14:paraId="6422CB2A" w14:textId="77777777" w:rsidR="00D84DC2" w:rsidRPr="00D84DC2" w:rsidRDefault="00D84DC2" w:rsidP="00D84DC2"/>
    <w:p w14:paraId="0F11E978" w14:textId="64821F29" w:rsidR="00D84DC2" w:rsidRDefault="00D84DC2" w:rsidP="00D84DC2">
      <w:pPr>
        <w:tabs>
          <w:tab w:val="left" w:pos="1089"/>
        </w:tabs>
      </w:pPr>
      <w:r>
        <w:tab/>
      </w:r>
    </w:p>
    <w:p w14:paraId="6EF2604D" w14:textId="77777777" w:rsidR="00D84DC2" w:rsidRDefault="00D84DC2">
      <w:pPr>
        <w:spacing w:after="160"/>
        <w:jc w:val="left"/>
      </w:pPr>
      <w:r>
        <w:br w:type="page"/>
      </w:r>
    </w:p>
    <w:p w14:paraId="10D8B41B" w14:textId="03DCF6BF" w:rsidR="00D84DC2" w:rsidRDefault="00D84DC2" w:rsidP="00D84DC2">
      <w:pPr>
        <w:tabs>
          <w:tab w:val="left" w:pos="1089"/>
        </w:tabs>
      </w:pPr>
    </w:p>
    <w:p w14:paraId="1776ABCD" w14:textId="77777777" w:rsidR="001E49F9" w:rsidRDefault="001E49F9" w:rsidP="001E49F9">
      <w:pPr>
        <w:keepNext/>
        <w:spacing w:after="160"/>
        <w:jc w:val="left"/>
      </w:pPr>
      <w:r>
        <w:rPr>
          <w:noProof/>
        </w:rPr>
        <w:drawing>
          <wp:inline distT="0" distB="0" distL="0" distR="0" wp14:anchorId="40765E9E" wp14:editId="1818B166">
            <wp:extent cx="6114415" cy="3053080"/>
            <wp:effectExtent l="0" t="0" r="635" b="0"/>
            <wp:docPr id="267056776" name="Imagem 267056776" descr="Uma imagem com texto, captura de ecrã,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56776" name="Imagem 27" descr="Uma imagem com texto, captura de ecrã, ecrã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33F92" w14:textId="269C2A21" w:rsidR="00A20B1E" w:rsidRDefault="001E49F9" w:rsidP="00FF3F6A">
      <w:pPr>
        <w:pStyle w:val="Legenda"/>
        <w:keepNext/>
        <w:jc w:val="center"/>
      </w:pPr>
      <w:bookmarkStart w:id="51" w:name="_Toc152166151"/>
      <w:r>
        <w:t xml:space="preserve">Figura </w:t>
      </w:r>
      <w:fldSimple w:instr=" SEQ Figura \* ARABIC ">
        <w:r w:rsidR="00AD2AB6">
          <w:rPr>
            <w:noProof/>
          </w:rPr>
          <w:t>17</w:t>
        </w:r>
      </w:fldSimple>
      <w:r>
        <w:t xml:space="preserve"> - </w:t>
      </w:r>
      <w:proofErr w:type="spellStart"/>
      <w:r>
        <w:t>Wireframe</w:t>
      </w:r>
      <w:proofErr w:type="spellEnd"/>
      <w:r>
        <w:t xml:space="preserve"> ecrã gerir funcionários</w:t>
      </w:r>
      <w:bookmarkEnd w:id="51"/>
    </w:p>
    <w:p w14:paraId="506A32ED" w14:textId="5B61E92A" w:rsidR="00FF3F6A" w:rsidRDefault="00FF3F6A" w:rsidP="00FF3F6A">
      <w:pPr>
        <w:pStyle w:val="Legenda"/>
        <w:keepNext/>
        <w:jc w:val="center"/>
      </w:pPr>
    </w:p>
    <w:p w14:paraId="760362F4" w14:textId="3910E843" w:rsidR="00A20B1E" w:rsidRPr="00A20B1E" w:rsidRDefault="00AE0EE6" w:rsidP="00A20B1E">
      <w:r>
        <w:rPr>
          <w:noProof/>
        </w:rPr>
        <w:drawing>
          <wp:inline distT="0" distB="0" distL="0" distR="0" wp14:anchorId="29DC3470" wp14:editId="7FD4681A">
            <wp:extent cx="6114415" cy="3053080"/>
            <wp:effectExtent l="0" t="0" r="635" b="0"/>
            <wp:docPr id="1529383984" name="Imagem 1529383984" descr="Uma imagem com texto, captura de ecrã, diagrama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83984" name="Imagem 1529383984" descr="Uma imagem com texto, captura de ecrã, diagrama,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9AFC" w14:textId="4FAF9150" w:rsidR="001E49F9" w:rsidRDefault="00FF3F6A" w:rsidP="001E49F9">
      <w:pPr>
        <w:pStyle w:val="Legenda"/>
        <w:jc w:val="center"/>
      </w:pPr>
      <w:bookmarkStart w:id="52" w:name="_Toc152166152"/>
      <w:r>
        <w:t xml:space="preserve">Figura </w:t>
      </w:r>
      <w:fldSimple w:instr=" SEQ Figura \* ARABIC ">
        <w:r w:rsidR="00AD2AB6">
          <w:rPr>
            <w:noProof/>
          </w:rPr>
          <w:t>18</w:t>
        </w:r>
      </w:fldSimple>
      <w:r>
        <w:t xml:space="preserve"> - </w:t>
      </w:r>
      <w:proofErr w:type="spellStart"/>
      <w:r>
        <w:t>Wireframe</w:t>
      </w:r>
      <w:proofErr w:type="spellEnd"/>
      <w:r>
        <w:t xml:space="preserve"> ecrã gerir medicamentos</w:t>
      </w:r>
      <w:bookmarkEnd w:id="52"/>
    </w:p>
    <w:p w14:paraId="4EF2AF83" w14:textId="15FAD7A2" w:rsidR="00D84DC2" w:rsidRDefault="00D84DC2">
      <w:pPr>
        <w:spacing w:after="160"/>
        <w:jc w:val="left"/>
      </w:pPr>
      <w:r>
        <w:br w:type="page"/>
      </w:r>
    </w:p>
    <w:p w14:paraId="440EB906" w14:textId="77777777" w:rsidR="00D84DC2" w:rsidRPr="00D84DC2" w:rsidRDefault="00D84DC2" w:rsidP="00D84DC2">
      <w:pPr>
        <w:tabs>
          <w:tab w:val="left" w:pos="1089"/>
        </w:tabs>
      </w:pPr>
    </w:p>
    <w:p w14:paraId="14A723B4" w14:textId="77777777" w:rsidR="00F42C00" w:rsidRDefault="00CA6ABB" w:rsidP="00F42C00">
      <w:pPr>
        <w:keepNext/>
      </w:pPr>
      <w:r>
        <w:rPr>
          <w:noProof/>
        </w:rPr>
        <w:drawing>
          <wp:inline distT="0" distB="0" distL="0" distR="0" wp14:anchorId="076BA988" wp14:editId="01BEFD5D">
            <wp:extent cx="6114415" cy="3053080"/>
            <wp:effectExtent l="0" t="0" r="635" b="0"/>
            <wp:docPr id="269942624" name="Imagem 269942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E52DF" w14:textId="217508B8" w:rsidR="00D84DC2" w:rsidRPr="00D84DC2" w:rsidRDefault="00F42C00" w:rsidP="00F42C00">
      <w:pPr>
        <w:pStyle w:val="Legenda"/>
        <w:jc w:val="center"/>
      </w:pPr>
      <w:bookmarkStart w:id="53" w:name="_Toc152166153"/>
      <w:r>
        <w:t xml:space="preserve">Figura </w:t>
      </w:r>
      <w:fldSimple w:instr=" SEQ Figura \* ARABIC ">
        <w:r w:rsidR="00AD2AB6">
          <w:rPr>
            <w:noProof/>
          </w:rPr>
          <w:t>19</w:t>
        </w:r>
      </w:fldSimple>
      <w:r>
        <w:t xml:space="preserve"> - </w:t>
      </w:r>
      <w:proofErr w:type="spellStart"/>
      <w:r>
        <w:t>Wireframe</w:t>
      </w:r>
      <w:proofErr w:type="spellEnd"/>
      <w:r>
        <w:t xml:space="preserve"> </w:t>
      </w:r>
      <w:r w:rsidR="00245737">
        <w:t xml:space="preserve">ecrã gerir </w:t>
      </w:r>
      <w:r>
        <w:t>receita</w:t>
      </w:r>
      <w:r w:rsidR="00245737">
        <w:t>s</w:t>
      </w:r>
      <w:r>
        <w:t xml:space="preserve"> médica</w:t>
      </w:r>
      <w:r w:rsidR="00245737">
        <w:t>s</w:t>
      </w:r>
      <w:bookmarkEnd w:id="53"/>
    </w:p>
    <w:p w14:paraId="3CF0A169" w14:textId="77777777" w:rsidR="00D84DC2" w:rsidRPr="00D84DC2" w:rsidRDefault="00D84DC2" w:rsidP="00D84DC2"/>
    <w:p w14:paraId="73456296" w14:textId="77777777" w:rsidR="00245737" w:rsidRDefault="00245737" w:rsidP="00245737">
      <w:pPr>
        <w:keepNext/>
      </w:pPr>
      <w:r>
        <w:rPr>
          <w:noProof/>
        </w:rPr>
        <w:drawing>
          <wp:inline distT="0" distB="0" distL="0" distR="0" wp14:anchorId="35B7FDA2" wp14:editId="5CE00210">
            <wp:extent cx="6114415" cy="3053080"/>
            <wp:effectExtent l="0" t="0" r="635" b="0"/>
            <wp:docPr id="1786540471" name="Imagem 1786540471" descr="Uma imagem com texto, captura de ecrã, diagram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40471" name="Imagem 31" descr="Uma imagem com texto, captura de ecrã, diagram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213B" w14:textId="62C1A7EB" w:rsidR="00D84DC2" w:rsidRPr="00D84DC2" w:rsidRDefault="00245737" w:rsidP="00245737">
      <w:pPr>
        <w:pStyle w:val="Legenda"/>
        <w:jc w:val="center"/>
      </w:pPr>
      <w:bookmarkStart w:id="54" w:name="_Toc152166154"/>
      <w:r>
        <w:t xml:space="preserve">Figura </w:t>
      </w:r>
      <w:fldSimple w:instr=" SEQ Figura \* ARABIC ">
        <w:r w:rsidR="00AD2AB6">
          <w:rPr>
            <w:noProof/>
          </w:rPr>
          <w:t>20</w:t>
        </w:r>
      </w:fldSimple>
      <w:r>
        <w:t xml:space="preserve"> - </w:t>
      </w:r>
      <w:proofErr w:type="spellStart"/>
      <w:r>
        <w:t>Wireframe</w:t>
      </w:r>
      <w:proofErr w:type="spellEnd"/>
      <w:r>
        <w:t xml:space="preserve"> ecrã gerir serviços</w:t>
      </w:r>
      <w:bookmarkEnd w:id="54"/>
    </w:p>
    <w:p w14:paraId="6F73F510" w14:textId="77777777" w:rsidR="00D84DC2" w:rsidRPr="00D84DC2" w:rsidRDefault="00D84DC2" w:rsidP="00D84DC2"/>
    <w:p w14:paraId="1FCD2C30" w14:textId="77777777" w:rsidR="00D84DC2" w:rsidRPr="00D84DC2" w:rsidRDefault="00D84DC2" w:rsidP="00D84DC2"/>
    <w:p w14:paraId="2D50861A" w14:textId="77777777" w:rsidR="00D84DC2" w:rsidRPr="00D84DC2" w:rsidRDefault="00D84DC2" w:rsidP="00D84DC2"/>
    <w:p w14:paraId="695BACFB" w14:textId="77777777" w:rsidR="00D84DC2" w:rsidRPr="00D84DC2" w:rsidRDefault="00D84DC2" w:rsidP="00D84DC2"/>
    <w:p w14:paraId="36FFC7F6" w14:textId="77777777" w:rsidR="00D84DC2" w:rsidRPr="00D84DC2" w:rsidRDefault="00D84DC2" w:rsidP="00D84DC2"/>
    <w:p w14:paraId="5AE9FE7A" w14:textId="77777777" w:rsidR="00D84DC2" w:rsidRPr="00D84DC2" w:rsidRDefault="00D84DC2" w:rsidP="00D84DC2"/>
    <w:p w14:paraId="3A44EC34" w14:textId="77777777" w:rsidR="00D84DC2" w:rsidRPr="00D84DC2" w:rsidRDefault="00D84DC2" w:rsidP="00D84DC2"/>
    <w:p w14:paraId="36D2C932" w14:textId="15B55F46" w:rsidR="00D84DC2" w:rsidRPr="00D84DC2" w:rsidRDefault="00A61F81" w:rsidP="00D84DC2">
      <w:ins w:id="55" w:author="Microsoft Word" w:date="2023-11-08T19:19:00Z">
        <w:r w:rsidRPr="00A61F81">
          <w:rPr>
            <w:noProof/>
          </w:rPr>
          <w:lastRenderedPageBreak/>
          <mc:AlternateContent>
            <mc:Choice Requires="wps">
              <w:drawing>
                <wp:anchor distT="0" distB="0" distL="114300" distR="114300" simplePos="0" relativeHeight="251606016" behindDoc="0" locked="0" layoutInCell="1" allowOverlap="1" wp14:anchorId="12C36B09" wp14:editId="7159B7F6">
                  <wp:simplePos x="0" y="0"/>
                  <wp:positionH relativeFrom="column">
                    <wp:posOffset>3533140</wp:posOffset>
                  </wp:positionH>
                  <wp:positionV relativeFrom="paragraph">
                    <wp:posOffset>2857500</wp:posOffset>
                  </wp:positionV>
                  <wp:extent cx="1797050" cy="307340"/>
                  <wp:effectExtent l="0" t="0" r="0" b="0"/>
                  <wp:wrapNone/>
                  <wp:docPr id="6" name="Caixa de texto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DFA0219-B739-88EE-7912-54B007FBC807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1797050" cy="3073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BB87BC" w14:textId="77777777" w:rsidR="00A61F81" w:rsidRDefault="00A61F81" w:rsidP="00A61F81">
                              <w:pP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  <w:szCs w:val="28"/>
                                </w:rPr>
                                <w:t>Atividade Erro Login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 w14:anchorId="12C36B09" id="Caixa de texto 6" o:spid="_x0000_s1032" type="#_x0000_t202" style="position:absolute;left:0;text-align:left;margin-left:278.2pt;margin-top:225pt;width:141.5pt;height:24.2pt;z-index:251606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" filled="f" stroked="f">
                  <v:textbox style="mso-fit-shape-to-text:t">
                    <w:txbxContent>
                      <w:p w14:paraId="62BB87BC" w14:textId="77777777" w:rsidR="00A61F81" w:rsidRDefault="00A61F81" w:rsidP="00A61F81">
                        <w:pPr>
                          <w:rPr>
                            <w:rFonts w:ascii="Arial" w:eastAsia="Arial" w:hAnsi="Arial" w:cs="Arial"/>
                            <w:color w:val="000000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  <w:szCs w:val="28"/>
                          </w:rPr>
                          <w:t>Atividade Erro Login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="00E34E87">
          <w:rPr>
            <w:noProof/>
          </w:rPr>
          <mc:AlternateContent>
            <mc:Choice Requires="wps">
              <w:drawing>
                <wp:anchor distT="0" distB="0" distL="114300" distR="114300" simplePos="0" relativeHeight="251610112" behindDoc="0" locked="0" layoutInCell="1" allowOverlap="1" wp14:anchorId="42C80AE9" wp14:editId="517625C1">
                  <wp:simplePos x="0" y="0"/>
                  <wp:positionH relativeFrom="column">
                    <wp:posOffset>818515</wp:posOffset>
                  </wp:positionH>
                  <wp:positionV relativeFrom="paragraph">
                    <wp:posOffset>4601210</wp:posOffset>
                  </wp:positionV>
                  <wp:extent cx="4782820" cy="635"/>
                  <wp:effectExtent l="0" t="0" r="0" b="0"/>
                  <wp:wrapNone/>
                  <wp:docPr id="1461662345" name="Caixa de texto 146166234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4782820" cy="6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5CEFA" w14:textId="1A36E824" w:rsidR="00E34E87" w:rsidRPr="0083751C" w:rsidRDefault="00E34E87" w:rsidP="00E34E87">
                              <w:pPr>
                                <w:pStyle w:val="Legenda"/>
                                <w:jc w:val="center"/>
                              </w:pPr>
                              <w:bookmarkStart w:id="56" w:name="_Toc152166155"/>
                              <w:r>
                                <w:t xml:space="preserve">Figura </w:t>
                              </w:r>
                              <w:fldSimple w:instr=" SEQ Figura \* ARABIC ">
                                <w:r w:rsidR="00AD2AB6">
                                  <w:rPr>
                                    <w:noProof/>
                                  </w:rPr>
                                  <w:t>21</w:t>
                                </w:r>
                              </w:fldSimple>
                              <w:r>
                                <w:t xml:space="preserve"> - </w:t>
                              </w:r>
                              <w:proofErr w:type="spellStart"/>
                              <w:r>
                                <w:t>Wireframe</w:t>
                              </w:r>
                              <w:proofErr w:type="spellEnd"/>
                              <w:r>
                                <w:t xml:space="preserve"> principal</w:t>
                              </w:r>
                              <w:bookmarkEnd w:id="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 w14:anchorId="42C80AE9" id="Caixa de texto 1461662345" o:spid="_x0000_s1033" type="#_x0000_t202" style="position:absolute;left:0;text-align:left;margin-left:64.45pt;margin-top:362.3pt;width:376.6pt;height:.05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" stroked="f">
                  <v:textbox style="mso-fit-shape-to-text:t" inset="0,0,0,0">
                    <w:txbxContent>
                      <w:p w14:paraId="1D45CEFA" w14:textId="1A36E824" w:rsidR="00E34E87" w:rsidRPr="0083751C" w:rsidRDefault="00E34E87" w:rsidP="00E34E87">
                        <w:pPr>
                          <w:pStyle w:val="Legenda"/>
                          <w:jc w:val="center"/>
                        </w:pPr>
                        <w:bookmarkStart w:id="57" w:name="_Toc152166155"/>
                        <w:r>
                          <w:t xml:space="preserve">Figura </w:t>
                        </w:r>
                        <w:fldSimple w:instr=" SEQ Figura \* ARABIC ">
                          <w:r w:rsidR="00AD2AB6">
                            <w:rPr>
                              <w:noProof/>
                            </w:rPr>
                            <w:t>21</w:t>
                          </w:r>
                        </w:fldSimple>
                        <w:r>
                          <w:t xml:space="preserve"> - </w:t>
                        </w:r>
                        <w:proofErr w:type="spellStart"/>
                        <w:r>
                          <w:t>Wireframe</w:t>
                        </w:r>
                        <w:proofErr w:type="spellEnd"/>
                        <w:r>
                          <w:t xml:space="preserve"> principal</w:t>
                        </w:r>
                        <w:bookmarkEnd w:id="57"/>
                      </w:p>
                    </w:txbxContent>
                  </v:textbox>
                </v:shape>
              </w:pict>
            </mc:Fallback>
          </mc:AlternateContent>
        </w:r>
      </w:ins>
    </w:p>
    <w:p w14:paraId="1515A725" w14:textId="77777777" w:rsidR="00D84DC2" w:rsidRPr="00D84DC2" w:rsidRDefault="00D84DC2" w:rsidP="00D84DC2"/>
    <w:p w14:paraId="48C8941F" w14:textId="77777777" w:rsidR="00D84DC2" w:rsidRPr="00D84DC2" w:rsidRDefault="00D84DC2" w:rsidP="00D84DC2"/>
    <w:p w14:paraId="4BD02828" w14:textId="138C2077" w:rsidR="00245737" w:rsidRDefault="00A80F1E">
      <w:pPr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20798121" wp14:editId="10CABD1F">
                <wp:simplePos x="0" y="0"/>
                <wp:positionH relativeFrom="column">
                  <wp:posOffset>4475783</wp:posOffset>
                </wp:positionH>
                <wp:positionV relativeFrom="paragraph">
                  <wp:posOffset>265430</wp:posOffset>
                </wp:positionV>
                <wp:extent cx="1638590" cy="307777"/>
                <wp:effectExtent l="0" t="0" r="0" b="0"/>
                <wp:wrapNone/>
                <wp:docPr id="762837193" name="Caixa de texto 762837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590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186C33F" w14:textId="77777777" w:rsidR="00A80F1E" w:rsidRDefault="00A80F1E" w:rsidP="00A80F1E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Registar</w:t>
                            </w:r>
                            <w:proofErr w:type="gramEnd"/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98121" id="Caixa de texto 762837193" o:spid="_x0000_s1034" type="#_x0000_t202" style="position:absolute;margin-left:352.4pt;margin-top:20.9pt;width:129pt;height:24.25pt;z-index:251601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" filled="f" stroked="f">
                <v:textbox style="mso-fit-shape-to-text:t">
                  <w:txbxContent>
                    <w:p w14:paraId="1186C33F" w14:textId="77777777" w:rsidR="00A80F1E" w:rsidRDefault="00A80F1E" w:rsidP="00A80F1E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Registar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51935A93" wp14:editId="3CB75372">
                <wp:simplePos x="0" y="0"/>
                <wp:positionH relativeFrom="column">
                  <wp:posOffset>-222636</wp:posOffset>
                </wp:positionH>
                <wp:positionV relativeFrom="paragraph">
                  <wp:posOffset>278295</wp:posOffset>
                </wp:positionV>
                <wp:extent cx="1409360" cy="307777"/>
                <wp:effectExtent l="0" t="0" r="0" b="0"/>
                <wp:wrapNone/>
                <wp:docPr id="2" name="Caixa de texto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61FA907D-DC72-8F9E-8E6D-F9A0726F4E7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360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9F61B6C" w14:textId="77777777" w:rsidR="00A80F1E" w:rsidRDefault="00A80F1E" w:rsidP="00A80F1E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Login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35A93" id="Caixa de texto 2" o:spid="_x0000_s1035" type="#_x0000_t202" style="position:absolute;margin-left:-17.55pt;margin-top:21.9pt;width:110.95pt;height:24.25pt;z-index:251597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" filled="f" stroked="f">
                <v:textbox style="mso-fit-shape-to-text:t">
                  <w:txbxContent>
                    <w:p w14:paraId="19F61B6C" w14:textId="77777777" w:rsidR="00A80F1E" w:rsidRDefault="00A80F1E" w:rsidP="00A80F1E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Login</w:t>
                      </w:r>
                    </w:p>
                  </w:txbxContent>
                </v:textbox>
              </v:shape>
            </w:pict>
          </mc:Fallback>
        </mc:AlternateContent>
      </w:r>
      <w:r w:rsidR="00D45F2E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D011269" wp14:editId="2A2B7865">
                <wp:simplePos x="0" y="0"/>
                <wp:positionH relativeFrom="column">
                  <wp:posOffset>1201420</wp:posOffset>
                </wp:positionH>
                <wp:positionV relativeFrom="paragraph">
                  <wp:posOffset>4229100</wp:posOffset>
                </wp:positionV>
                <wp:extent cx="4455795" cy="635"/>
                <wp:effectExtent l="0" t="0" r="0" b="0"/>
                <wp:wrapNone/>
                <wp:docPr id="436154228" name="Caixa de texto 436154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5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8FB507" w14:textId="2AE411B2" w:rsidR="00D45F2E" w:rsidRPr="002D5F1A" w:rsidRDefault="00D45F2E" w:rsidP="00D45F2E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58" w:name="_Toc152166156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registar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011269" id="Caixa de texto 436154228" o:spid="_x0000_s1036" type="#_x0000_t202" style="position:absolute;margin-left:94.6pt;margin-top:333pt;width:350.85pt;height:.05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" stroked="f">
                <v:textbox style="mso-fit-shape-to-text:t" inset="0,0,0,0">
                  <w:txbxContent>
                    <w:p w14:paraId="3F8FB507" w14:textId="2AE411B2" w:rsidR="00D45F2E" w:rsidRPr="002D5F1A" w:rsidRDefault="00D45F2E" w:rsidP="00D45F2E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59" w:name="_Toc152166156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22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registar</w:t>
                      </w:r>
                      <w:bookmarkEnd w:id="59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93728" behindDoc="0" locked="0" layoutInCell="1" allowOverlap="1" wp14:anchorId="7AF03D2F" wp14:editId="570FFE8D">
            <wp:simplePos x="0" y="0"/>
            <wp:positionH relativeFrom="column">
              <wp:posOffset>1201972</wp:posOffset>
            </wp:positionH>
            <wp:positionV relativeFrom="paragraph">
              <wp:posOffset>162505</wp:posOffset>
            </wp:positionV>
            <wp:extent cx="4455841" cy="4010257"/>
            <wp:effectExtent l="0" t="0" r="0" b="0"/>
            <wp:wrapNone/>
            <wp:docPr id="3074" name="Imagem 3074" descr="Uma imagem com texto, captura de ecrã, software, design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38BF0019-9732-79FE-7584-E030CFF570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Uma imagem com texto, captura de ecrã, software, design&#10;&#10;Descrição gerada automaticamente">
                      <a:extLst>
                        <a:ext uri="{FF2B5EF4-FFF2-40B4-BE49-F238E27FC236}">
                          <a16:creationId xmlns:a16="http://schemas.microsoft.com/office/drawing/2014/main" id="{38BF0019-9732-79FE-7584-E030CFF5702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841" cy="4010257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</w:t>
      </w:r>
      <w:r w:rsidR="00245737">
        <w:br w:type="page"/>
      </w:r>
    </w:p>
    <w:p w14:paraId="6715190A" w14:textId="35840B58" w:rsidR="00D45F2E" w:rsidRDefault="00D45F2E">
      <w:pPr>
        <w:spacing w:after="16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44F16246" wp14:editId="7ABDECE1">
                <wp:simplePos x="0" y="0"/>
                <wp:positionH relativeFrom="column">
                  <wp:posOffset>786765</wp:posOffset>
                </wp:positionH>
                <wp:positionV relativeFrom="paragraph">
                  <wp:posOffset>4562475</wp:posOffset>
                </wp:positionV>
                <wp:extent cx="4782820" cy="635"/>
                <wp:effectExtent l="0" t="0" r="0" b="0"/>
                <wp:wrapNone/>
                <wp:docPr id="256706010" name="Caixa de texto 256706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36D0AF" w14:textId="7D9C2D85" w:rsidR="00D45F2E" w:rsidRPr="002F56C6" w:rsidRDefault="00D45F2E" w:rsidP="00D45F2E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60" w:name="_Toc152166157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login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16246" id="Caixa de texto 256706010" o:spid="_x0000_s1037" type="#_x0000_t202" style="position:absolute;margin-left:61.95pt;margin-top:359.25pt;width:376.6pt;height:.0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" stroked="f">
                <v:textbox style="mso-fit-shape-to-text:t" inset="0,0,0,0">
                  <w:txbxContent>
                    <w:p w14:paraId="2236D0AF" w14:textId="7D9C2D85" w:rsidR="00D45F2E" w:rsidRPr="002F56C6" w:rsidRDefault="00D45F2E" w:rsidP="00D45F2E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61" w:name="_Toc152166157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23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login</w:t>
                      </w:r>
                      <w:bookmarkEnd w:id="61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7680" behindDoc="0" locked="0" layoutInCell="1" allowOverlap="1" wp14:anchorId="40AFD630" wp14:editId="3FE88A57">
            <wp:simplePos x="0" y="0"/>
            <wp:positionH relativeFrom="column">
              <wp:posOffset>786765</wp:posOffset>
            </wp:positionH>
            <wp:positionV relativeFrom="paragraph">
              <wp:posOffset>201295</wp:posOffset>
            </wp:positionV>
            <wp:extent cx="4782820" cy="4304030"/>
            <wp:effectExtent l="0" t="0" r="0" b="0"/>
            <wp:wrapNone/>
            <wp:docPr id="1026" name="Imagem 1026" descr="Uma imagem com texto, captura de ecrã, software, Página web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EF5E8A32-081A-40A0-2F6E-221BE542CB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Uma imagem com texto, captura de ecrã, software, Página web&#10;&#10;Descrição gerada automaticamente">
                      <a:extLst>
                        <a:ext uri="{FF2B5EF4-FFF2-40B4-BE49-F238E27FC236}">
                          <a16:creationId xmlns:a16="http://schemas.microsoft.com/office/drawing/2014/main" id="{EF5E8A32-081A-40A0-2F6E-221BE542CB4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20" cy="430403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31F7247B" wp14:editId="4EC26B58">
                <wp:simplePos x="0" y="0"/>
                <wp:positionH relativeFrom="column">
                  <wp:posOffset>1222375</wp:posOffset>
                </wp:positionH>
                <wp:positionV relativeFrom="paragraph">
                  <wp:posOffset>29210</wp:posOffset>
                </wp:positionV>
                <wp:extent cx="1409065" cy="307340"/>
                <wp:effectExtent l="0" t="0" r="0" b="0"/>
                <wp:wrapNone/>
                <wp:docPr id="4" name="Caixa de texto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AC9AA539-F7D2-89EC-D799-9CC8E19B82F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06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10E48B9" w14:textId="77777777" w:rsidR="00D45F2E" w:rsidRDefault="00D45F2E" w:rsidP="00D45F2E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Login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F7247B" id="Caixa de texto 4" o:spid="_x0000_s1038" type="#_x0000_t202" style="position:absolute;margin-left:96.25pt;margin-top:2.3pt;width:110.95pt;height:24.2pt;z-index:251614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" filled="f" stroked="f">
                <v:textbox style="mso-fit-shape-to-text:t">
                  <w:txbxContent>
                    <w:p w14:paraId="310E48B9" w14:textId="77777777" w:rsidR="00D45F2E" w:rsidRDefault="00D45F2E" w:rsidP="00D45F2E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Login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253AE476" wp14:editId="17E5322B">
                <wp:simplePos x="0" y="0"/>
                <wp:positionH relativeFrom="column">
                  <wp:posOffset>3605530</wp:posOffset>
                </wp:positionH>
                <wp:positionV relativeFrom="paragraph">
                  <wp:posOffset>-635</wp:posOffset>
                </wp:positionV>
                <wp:extent cx="2266950" cy="307340"/>
                <wp:effectExtent l="0" t="0" r="0" b="0"/>
                <wp:wrapNone/>
                <wp:docPr id="5" name="Caixa de texto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824129B3-15FC-333B-E032-5C212548CF2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C089EBA" w14:textId="77777777" w:rsidR="00D45F2E" w:rsidRDefault="00D45F2E" w:rsidP="00D45F2E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Página Principal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AE476" id="Caixa de texto 5" o:spid="_x0000_s1039" type="#_x0000_t202" style="position:absolute;margin-left:283.9pt;margin-top:-.05pt;width:178.5pt;height:24.2pt;z-index:251618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" filled="f" stroked="f">
                <v:textbox style="mso-fit-shape-to-text:t">
                  <w:txbxContent>
                    <w:p w14:paraId="0C089EBA" w14:textId="77777777" w:rsidR="00D45F2E" w:rsidRDefault="00D45F2E" w:rsidP="00D45F2E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Página Principal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496E9D92" wp14:editId="0ADE941F">
                <wp:simplePos x="0" y="0"/>
                <wp:positionH relativeFrom="column">
                  <wp:posOffset>3501390</wp:posOffset>
                </wp:positionH>
                <wp:positionV relativeFrom="paragraph">
                  <wp:posOffset>2818130</wp:posOffset>
                </wp:positionV>
                <wp:extent cx="1797050" cy="307340"/>
                <wp:effectExtent l="0" t="0" r="0" b="0"/>
                <wp:wrapNone/>
                <wp:docPr id="1469547167" name="Caixa de texto 1469547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BDFDEB" w14:textId="77777777" w:rsidR="00D45F2E" w:rsidRDefault="00D45F2E" w:rsidP="00D45F2E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Erro Login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E9D92" id="Caixa de texto 1469547167" o:spid="_x0000_s1040" type="#_x0000_t202" style="position:absolute;margin-left:275.7pt;margin-top:221.9pt;width:141.5pt;height:24.2pt;z-index:251622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" filled="f" stroked="f">
                <v:textbox style="mso-fit-shape-to-text:t">
                  <w:txbxContent>
                    <w:p w14:paraId="41BDFDEB" w14:textId="77777777" w:rsidR="00D45F2E" w:rsidRDefault="00D45F2E" w:rsidP="00D45F2E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Erro Login</w:t>
                      </w:r>
                    </w:p>
                  </w:txbxContent>
                </v:textbox>
              </v:shape>
            </w:pict>
          </mc:Fallback>
        </mc:AlternateContent>
      </w:r>
    </w:p>
    <w:p w14:paraId="2529DFF5" w14:textId="3B8BAAC9" w:rsidR="00245737" w:rsidRDefault="00245737" w:rsidP="00D84DC2"/>
    <w:p w14:paraId="28585D3E" w14:textId="6F16C0F6" w:rsidR="00D84DC2" w:rsidRPr="00D84DC2" w:rsidRDefault="00ED041A" w:rsidP="005068DE">
      <w:pPr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57D682AE" wp14:editId="0B878B0C">
                <wp:simplePos x="0" y="0"/>
                <wp:positionH relativeFrom="column">
                  <wp:posOffset>157480</wp:posOffset>
                </wp:positionH>
                <wp:positionV relativeFrom="paragraph">
                  <wp:posOffset>8111490</wp:posOffset>
                </wp:positionV>
                <wp:extent cx="6120130" cy="635"/>
                <wp:effectExtent l="0" t="0" r="0" b="0"/>
                <wp:wrapNone/>
                <wp:docPr id="1060820991" name="Caixa de texto 1060820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B8B7E0" w14:textId="44CC30F8" w:rsidR="00ED041A" w:rsidRPr="000518E2" w:rsidRDefault="00ED041A" w:rsidP="00ED041A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62" w:name="_Toc152166158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login(</w:t>
                            </w:r>
                            <w:proofErr w:type="spellStart"/>
                            <w:r>
                              <w:t>admin</w:t>
                            </w:r>
                            <w:proofErr w:type="spellEnd"/>
                            <w:r>
                              <w:t>)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682AE" id="Caixa de texto 1060820991" o:spid="_x0000_s1041" type="#_x0000_t202" style="position:absolute;margin-left:12.4pt;margin-top:638.7pt;width:481.9pt;height:.0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" stroked="f">
                <v:textbox style="mso-fit-shape-to-text:t" inset="0,0,0,0">
                  <w:txbxContent>
                    <w:p w14:paraId="51B8B7E0" w14:textId="44CC30F8" w:rsidR="00ED041A" w:rsidRPr="000518E2" w:rsidRDefault="00ED041A" w:rsidP="00ED041A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63" w:name="_Toc152166158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login(</w:t>
                      </w:r>
                      <w:proofErr w:type="spellStart"/>
                      <w:r>
                        <w:t>admin</w:t>
                      </w:r>
                      <w:proofErr w:type="spellEnd"/>
                      <w:r>
                        <w:t>)</w:t>
                      </w:r>
                      <w:bookmarkEnd w:id="63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2880" behindDoc="0" locked="0" layoutInCell="1" allowOverlap="1" wp14:anchorId="07909A02" wp14:editId="08DDFE57">
            <wp:simplePos x="0" y="0"/>
            <wp:positionH relativeFrom="column">
              <wp:posOffset>157535</wp:posOffset>
            </wp:positionH>
            <wp:positionV relativeFrom="paragraph">
              <wp:posOffset>4612530</wp:posOffset>
            </wp:positionV>
            <wp:extent cx="6120130" cy="3442335"/>
            <wp:effectExtent l="0" t="0" r="0" b="0"/>
            <wp:wrapNone/>
            <wp:docPr id="7" name="Imagem 7" descr="Uma imagem com texto, captura de ecrã, software, Sistema oper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4581AAB-5F8F-67AA-88E8-0DD8406521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texto, captura de ecrã, software, Sistema operativo&#10;&#10;Descrição gerada automaticamente">
                      <a:extLst>
                        <a:ext uri="{FF2B5EF4-FFF2-40B4-BE49-F238E27FC236}">
                          <a16:creationId xmlns:a16="http://schemas.microsoft.com/office/drawing/2014/main" id="{04581AAB-5F8F-67AA-88E8-0DD8406521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600FA7E3" wp14:editId="26F1619B">
                <wp:simplePos x="0" y="0"/>
                <wp:positionH relativeFrom="column">
                  <wp:posOffset>3413760</wp:posOffset>
                </wp:positionH>
                <wp:positionV relativeFrom="paragraph">
                  <wp:posOffset>4326255</wp:posOffset>
                </wp:positionV>
                <wp:extent cx="2622550" cy="307340"/>
                <wp:effectExtent l="0" t="0" r="0" b="0"/>
                <wp:wrapNone/>
                <wp:docPr id="2060125539" name="Caixa de texto 2060125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D323636" w14:textId="77777777" w:rsidR="00ED041A" w:rsidRDefault="00ED041A" w:rsidP="00ED041A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Gestão Funcionários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0FA7E3" id="Caixa de texto 2060125539" o:spid="_x0000_s1042" type="#_x0000_t202" style="position:absolute;margin-left:268.8pt;margin-top:340.65pt;width:206.5pt;height:24.2pt;z-index:251638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" filled="f" stroked="f">
                <v:textbox style="mso-fit-shape-to-text:t">
                  <w:txbxContent>
                    <w:p w14:paraId="1D323636" w14:textId="77777777" w:rsidR="00ED041A" w:rsidRDefault="00ED041A" w:rsidP="00ED041A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Gestão Funcionários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1BF7BBB" wp14:editId="13FAB1C2">
                <wp:simplePos x="0" y="0"/>
                <wp:positionH relativeFrom="column">
                  <wp:posOffset>150992</wp:posOffset>
                </wp:positionH>
                <wp:positionV relativeFrom="paragraph">
                  <wp:posOffset>4300413</wp:posOffset>
                </wp:positionV>
                <wp:extent cx="1409360" cy="307777"/>
                <wp:effectExtent l="0" t="0" r="0" b="0"/>
                <wp:wrapNone/>
                <wp:docPr id="1079520321" name="Caixa de texto 1079520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360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0DF2F9B" w14:textId="77777777" w:rsidR="00ED041A" w:rsidRDefault="00ED041A" w:rsidP="00ED041A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Login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F7BBB" id="Caixa de texto 1079520321" o:spid="_x0000_s1043" type="#_x0000_t202" style="position:absolute;margin-left:11.9pt;margin-top:338.6pt;width:110.95pt;height:24.25pt;z-index:251634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" filled="f" stroked="f">
                <v:textbox style="mso-fit-shape-to-text:t">
                  <w:txbxContent>
                    <w:p w14:paraId="50DF2F9B" w14:textId="77777777" w:rsidR="00ED041A" w:rsidRDefault="00ED041A" w:rsidP="00ED041A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Login</w:t>
                      </w:r>
                    </w:p>
                  </w:txbxContent>
                </v:textbox>
              </v:shape>
            </w:pict>
          </mc:Fallback>
        </mc:AlternateContent>
      </w:r>
      <w:r w:rsidR="00245737">
        <w:br w:type="page"/>
      </w:r>
    </w:p>
    <w:p w14:paraId="63BCC56D" w14:textId="74D2AE0B" w:rsidR="005068DE" w:rsidRDefault="00226994">
      <w:pPr>
        <w:spacing w:after="16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F822210" wp14:editId="6486E7D1">
                <wp:simplePos x="0" y="0"/>
                <wp:positionH relativeFrom="column">
                  <wp:posOffset>229677</wp:posOffset>
                </wp:positionH>
                <wp:positionV relativeFrom="paragraph">
                  <wp:posOffset>3079722</wp:posOffset>
                </wp:positionV>
                <wp:extent cx="6120130" cy="635"/>
                <wp:effectExtent l="0" t="0" r="0" b="0"/>
                <wp:wrapNone/>
                <wp:docPr id="1653278375" name="Caixa de texto 1653278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A526A8" w14:textId="5F7A1212" w:rsidR="00226994" w:rsidRPr="000218C6" w:rsidRDefault="00226994" w:rsidP="00226994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64" w:name="_Toc152166159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gerir funcionário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22210" id="Caixa de texto 1653278375" o:spid="_x0000_s1044" type="#_x0000_t202" style="position:absolute;margin-left:18.1pt;margin-top:242.5pt;width:481.9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" stroked="f">
                <v:textbox style="mso-fit-shape-to-text:t" inset="0,0,0,0">
                  <w:txbxContent>
                    <w:p w14:paraId="5FA526A8" w14:textId="5F7A1212" w:rsidR="00226994" w:rsidRPr="000218C6" w:rsidRDefault="00226994" w:rsidP="00226994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65" w:name="_Toc152166159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25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gerir funcionário</w:t>
                      </w:r>
                      <w:bookmarkEnd w:id="65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012A39A" wp14:editId="6100A689">
                <wp:simplePos x="0" y="0"/>
                <wp:positionH relativeFrom="margin">
                  <wp:align>left</wp:align>
                </wp:positionH>
                <wp:positionV relativeFrom="paragraph">
                  <wp:posOffset>6817719</wp:posOffset>
                </wp:positionV>
                <wp:extent cx="5836920" cy="635"/>
                <wp:effectExtent l="0" t="0" r="0" b="0"/>
                <wp:wrapNone/>
                <wp:docPr id="1215774936" name="Caixa de texto 1215774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6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92F614" w14:textId="6A010895" w:rsidR="00226994" w:rsidRPr="006D51B7" w:rsidRDefault="00226994" w:rsidP="00226994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66" w:name="_Toc152166160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0B3FAD">
                              <w:t>Wireframe</w:t>
                            </w:r>
                            <w:proofErr w:type="spellEnd"/>
                            <w:r w:rsidRPr="000B3FAD">
                              <w:t xml:space="preserve"> </w:t>
                            </w:r>
                            <w:r>
                              <w:t>criar</w:t>
                            </w:r>
                            <w:r w:rsidRPr="000B3FAD">
                              <w:t xml:space="preserve"> funcionários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2A39A" id="Caixa de texto 1215774936" o:spid="_x0000_s1045" type="#_x0000_t202" style="position:absolute;margin-left:0;margin-top:536.85pt;width:459.6pt;height:.05pt;z-index:2516879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" stroked="f">
                <v:textbox style="mso-fit-shape-to-text:t" inset="0,0,0,0">
                  <w:txbxContent>
                    <w:p w14:paraId="2A92F614" w14:textId="6A010895" w:rsidR="00226994" w:rsidRPr="006D51B7" w:rsidRDefault="00226994" w:rsidP="00226994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67" w:name="_Toc152166160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0B3FAD">
                        <w:t>Wireframe</w:t>
                      </w:r>
                      <w:proofErr w:type="spellEnd"/>
                      <w:r w:rsidRPr="000B3FAD">
                        <w:t xml:space="preserve"> </w:t>
                      </w:r>
                      <w:r>
                        <w:t>criar</w:t>
                      </w:r>
                      <w:r w:rsidRPr="000B3FAD">
                        <w:t xml:space="preserve"> funcionários</w:t>
                      </w:r>
                      <w:bookmarkEnd w:id="67"/>
                    </w:p>
                  </w:txbxContent>
                </v:textbox>
                <w10:wrap anchorx="margin"/>
              </v:shape>
            </w:pict>
          </mc:Fallback>
        </mc:AlternateContent>
      </w:r>
      <w:r w:rsidR="008445E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25EA27" wp14:editId="652C1C92">
                <wp:simplePos x="0" y="0"/>
                <wp:positionH relativeFrom="column">
                  <wp:posOffset>5200153</wp:posOffset>
                </wp:positionH>
                <wp:positionV relativeFrom="paragraph">
                  <wp:posOffset>3879601</wp:posOffset>
                </wp:positionV>
                <wp:extent cx="1797050" cy="522605"/>
                <wp:effectExtent l="0" t="0" r="0" b="0"/>
                <wp:wrapNone/>
                <wp:docPr id="1249856568" name="Caixa de texto 1249856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5226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FF9C3F9" w14:textId="68491A29" w:rsidR="008445ED" w:rsidRDefault="008445ED" w:rsidP="008445E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Criar</w:t>
                            </w:r>
                            <w:proofErr w:type="gramEnd"/>
                          </w:p>
                          <w:p w14:paraId="04BEF26D" w14:textId="5E273E1D" w:rsidR="008445ED" w:rsidRDefault="008445ED" w:rsidP="008445E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Funcionário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5EA27" id="Caixa de texto 1249856568" o:spid="_x0000_s1046" type="#_x0000_t202" style="position:absolute;margin-left:409.45pt;margin-top:305.5pt;width:141.5pt;height:41.15pt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" filled="f" stroked="f">
                <v:textbox style="mso-fit-shape-to-text:t">
                  <w:txbxContent>
                    <w:p w14:paraId="1FF9C3F9" w14:textId="68491A29" w:rsidR="008445ED" w:rsidRDefault="008445ED" w:rsidP="008445E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Criar</w:t>
                      </w:r>
                      <w:proofErr w:type="gramEnd"/>
                    </w:p>
                    <w:p w14:paraId="04BEF26D" w14:textId="5E273E1D" w:rsidR="008445ED" w:rsidRDefault="008445ED" w:rsidP="008445E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Funcionário</w:t>
                      </w:r>
                    </w:p>
                  </w:txbxContent>
                </v:textbox>
              </v:shape>
            </w:pict>
          </mc:Fallback>
        </mc:AlternateContent>
      </w:r>
      <w:r w:rsidR="008445ED">
        <w:rPr>
          <w:noProof/>
        </w:rPr>
        <w:drawing>
          <wp:anchor distT="0" distB="0" distL="114300" distR="114300" simplePos="0" relativeHeight="251671552" behindDoc="0" locked="0" layoutInCell="1" allowOverlap="1" wp14:anchorId="178B5178" wp14:editId="333BF450">
            <wp:simplePos x="0" y="0"/>
            <wp:positionH relativeFrom="column">
              <wp:posOffset>818653</wp:posOffset>
            </wp:positionH>
            <wp:positionV relativeFrom="paragraph">
              <wp:posOffset>3831259</wp:posOffset>
            </wp:positionV>
            <wp:extent cx="6120130" cy="3660775"/>
            <wp:effectExtent l="0" t="0" r="0" b="0"/>
            <wp:wrapNone/>
            <wp:docPr id="1659136979" name="Imagem 1659136979" descr="Uma imagem com texto, captura de ecrã, diagrama, software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9AFF5688-C49B-F0D4-B720-738494A35F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texto, captura de ecrã, diagrama, software&#10;&#10;Descrição gerada automaticamente">
                      <a:extLst>
                        <a:ext uri="{FF2B5EF4-FFF2-40B4-BE49-F238E27FC236}">
                          <a16:creationId xmlns:a16="http://schemas.microsoft.com/office/drawing/2014/main" id="{9AFF5688-C49B-F0D4-B720-738494A35F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45E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8F2E0F" wp14:editId="283B5568">
                <wp:simplePos x="0" y="0"/>
                <wp:positionH relativeFrom="column">
                  <wp:posOffset>-691156</wp:posOffset>
                </wp:positionH>
                <wp:positionV relativeFrom="paragraph">
                  <wp:posOffset>3842303</wp:posOffset>
                </wp:positionV>
                <wp:extent cx="1797050" cy="522605"/>
                <wp:effectExtent l="0" t="0" r="0" b="0"/>
                <wp:wrapNone/>
                <wp:docPr id="1762315644" name="Caixa de texto 1762315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5226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A77ECD4" w14:textId="77777777" w:rsidR="008445ED" w:rsidRDefault="008445ED" w:rsidP="008445E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Atividade Gestão </w:t>
                            </w:r>
                          </w:p>
                          <w:p w14:paraId="400A10D1" w14:textId="0F8D4AB6" w:rsidR="008445ED" w:rsidRDefault="008445ED" w:rsidP="008445E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de</w:t>
                            </w:r>
                          </w:p>
                          <w:p w14:paraId="5D33E6EF" w14:textId="77777777" w:rsidR="008445ED" w:rsidRDefault="008445ED" w:rsidP="008445E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funcionários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F2E0F" id="Caixa de texto 1762315644" o:spid="_x0000_s1047" type="#_x0000_t202" style="position:absolute;margin-left:-54.4pt;margin-top:302.55pt;width:141.5pt;height:41.15pt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" filled="f" stroked="f">
                <v:textbox style="mso-fit-shape-to-text:t">
                  <w:txbxContent>
                    <w:p w14:paraId="3A77ECD4" w14:textId="77777777" w:rsidR="008445ED" w:rsidRDefault="008445ED" w:rsidP="008445E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Atividade Gestão </w:t>
                      </w:r>
                    </w:p>
                    <w:p w14:paraId="400A10D1" w14:textId="0F8D4AB6" w:rsidR="008445ED" w:rsidRDefault="008445ED" w:rsidP="008445E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de</w:t>
                      </w:r>
                    </w:p>
                    <w:p w14:paraId="5D33E6EF" w14:textId="77777777" w:rsidR="008445ED" w:rsidRDefault="008445ED" w:rsidP="008445E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funcionários</w:t>
                      </w:r>
                    </w:p>
                  </w:txbxContent>
                </v:textbox>
              </v:shape>
            </w:pict>
          </mc:Fallback>
        </mc:AlternateContent>
      </w:r>
      <w:r w:rsidR="00975CC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8D39C5" wp14:editId="0F170EBB">
                <wp:simplePos x="0" y="0"/>
                <wp:positionH relativeFrom="margin">
                  <wp:align>right</wp:align>
                </wp:positionH>
                <wp:positionV relativeFrom="paragraph">
                  <wp:posOffset>2041249</wp:posOffset>
                </wp:positionV>
                <wp:extent cx="2234565" cy="307340"/>
                <wp:effectExtent l="0" t="0" r="0" b="0"/>
                <wp:wrapNone/>
                <wp:docPr id="8" name="Caixa de texto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72E8EA5D-74B7-777B-F7D9-C929D709012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456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98988B0" w14:textId="77777777" w:rsidR="00975CCD" w:rsidRDefault="00975CCD" w:rsidP="00975CC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Ver Funcionário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8D39C5" id="Caixa de texto 8" o:spid="_x0000_s1048" type="#_x0000_t202" style="position:absolute;margin-left:124.75pt;margin-top:160.75pt;width:175.95pt;height:24.2pt;z-index:25166336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" filled="f" stroked="f">
                <v:textbox style="mso-fit-shape-to-text:t">
                  <w:txbxContent>
                    <w:p w14:paraId="398988B0" w14:textId="77777777" w:rsidR="00975CCD" w:rsidRDefault="00975CCD" w:rsidP="00975CC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Ver Funcionário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5CCD">
        <w:rPr>
          <w:noProof/>
        </w:rPr>
        <w:drawing>
          <wp:anchor distT="0" distB="0" distL="114300" distR="114300" simplePos="0" relativeHeight="251659264" behindDoc="0" locked="0" layoutInCell="1" allowOverlap="1" wp14:anchorId="12C223C5" wp14:editId="7E86CECB">
            <wp:simplePos x="0" y="0"/>
            <wp:positionH relativeFrom="page">
              <wp:posOffset>1530654</wp:posOffset>
            </wp:positionH>
            <wp:positionV relativeFrom="paragraph">
              <wp:posOffset>-148258</wp:posOffset>
            </wp:positionV>
            <wp:extent cx="5837398" cy="3283309"/>
            <wp:effectExtent l="0" t="0" r="0" b="0"/>
            <wp:wrapNone/>
            <wp:docPr id="1451072677" name="Imagem 1451072677" descr="Uma imagem com texto, captura de ecrã, diagrama, software">
              <a:extLst xmlns:a="http://schemas.openxmlformats.org/drawingml/2006/main">
                <a:ext uri="{FF2B5EF4-FFF2-40B4-BE49-F238E27FC236}">
                  <a16:creationId xmlns:a16="http://schemas.microsoft.com/office/drawing/2014/main" id="{B54B28B3-3B99-3023-D54D-0BA504DD4D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 descr="Uma imagem com texto, captura de ecrã, diagrama, software">
                      <a:extLst>
                        <a:ext uri="{FF2B5EF4-FFF2-40B4-BE49-F238E27FC236}">
                          <a16:creationId xmlns:a16="http://schemas.microsoft.com/office/drawing/2014/main" id="{B54B28B3-3B99-3023-D54D-0BA504DD4D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7398" cy="3283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5CCD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A39F3E4" wp14:editId="76E44628">
                <wp:simplePos x="0" y="0"/>
                <wp:positionH relativeFrom="column">
                  <wp:posOffset>-690908</wp:posOffset>
                </wp:positionH>
                <wp:positionV relativeFrom="paragraph">
                  <wp:posOffset>-62644</wp:posOffset>
                </wp:positionV>
                <wp:extent cx="1797050" cy="522605"/>
                <wp:effectExtent l="0" t="0" r="0" b="0"/>
                <wp:wrapNone/>
                <wp:docPr id="1044655195" name="Caixa de texto 1044655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5226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3A45210" w14:textId="77777777" w:rsidR="00975CCD" w:rsidRDefault="00975CCD" w:rsidP="00975CC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Atividade Gestão </w:t>
                            </w:r>
                          </w:p>
                          <w:p w14:paraId="267908AA" w14:textId="2B82CAA1" w:rsidR="00975CCD" w:rsidRDefault="00975CCD" w:rsidP="00975CC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de</w:t>
                            </w:r>
                          </w:p>
                          <w:p w14:paraId="0C4E274B" w14:textId="77777777" w:rsidR="00975CCD" w:rsidRDefault="00975CCD" w:rsidP="00975CC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funcionários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9F3E4" id="Caixa de texto 1044655195" o:spid="_x0000_s1049" type="#_x0000_t202" style="position:absolute;margin-left:-54.4pt;margin-top:-4.95pt;width:141.5pt;height:41.15pt;z-index:251651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" filled="f" stroked="f">
                <v:textbox style="mso-fit-shape-to-text:t">
                  <w:txbxContent>
                    <w:p w14:paraId="53A45210" w14:textId="77777777" w:rsidR="00975CCD" w:rsidRDefault="00975CCD" w:rsidP="00975CC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Atividade Gestão </w:t>
                      </w:r>
                    </w:p>
                    <w:p w14:paraId="267908AA" w14:textId="2B82CAA1" w:rsidR="00975CCD" w:rsidRDefault="00975CCD" w:rsidP="00975CC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de</w:t>
                      </w:r>
                    </w:p>
                    <w:p w14:paraId="0C4E274B" w14:textId="77777777" w:rsidR="00975CCD" w:rsidRDefault="00975CCD" w:rsidP="00975CC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funcionários</w:t>
                      </w:r>
                    </w:p>
                  </w:txbxContent>
                </v:textbox>
              </v:shape>
            </w:pict>
          </mc:Fallback>
        </mc:AlternateContent>
      </w:r>
      <w:r w:rsidR="00975CCD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063CBB1" wp14:editId="191F9833">
                <wp:simplePos x="0" y="0"/>
                <wp:positionH relativeFrom="column">
                  <wp:posOffset>5322984</wp:posOffset>
                </wp:positionH>
                <wp:positionV relativeFrom="paragraph">
                  <wp:posOffset>-194503</wp:posOffset>
                </wp:positionV>
                <wp:extent cx="2513330" cy="307340"/>
                <wp:effectExtent l="0" t="0" r="0" b="0"/>
                <wp:wrapNone/>
                <wp:docPr id="935573236" name="Caixa de texto 935573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333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14F94FE" w14:textId="77777777" w:rsidR="00975CCD" w:rsidRDefault="00975CCD" w:rsidP="00975CC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Editar</w:t>
                            </w:r>
                            <w:proofErr w:type="gramEnd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78DE34A1" w14:textId="392BD322" w:rsidR="00975CCD" w:rsidRDefault="00975CCD" w:rsidP="00975CCD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Funcionário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3CBB1" id="Caixa de texto 935573236" o:spid="_x0000_s1050" type="#_x0000_t202" style="position:absolute;margin-left:419.15pt;margin-top:-15.3pt;width:197.9pt;height:24.2pt;z-index:251655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" filled="f" stroked="f">
                <v:textbox style="mso-fit-shape-to-text:t">
                  <w:txbxContent>
                    <w:p w14:paraId="614F94FE" w14:textId="77777777" w:rsidR="00975CCD" w:rsidRDefault="00975CCD" w:rsidP="00975CC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Editar</w:t>
                      </w:r>
                      <w:proofErr w:type="gramEnd"/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78DE34A1" w14:textId="392BD322" w:rsidR="00975CCD" w:rsidRDefault="00975CCD" w:rsidP="00975CCD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Funcionário</w:t>
                      </w:r>
                    </w:p>
                  </w:txbxContent>
                </v:textbox>
              </v:shape>
            </w:pict>
          </mc:Fallback>
        </mc:AlternateContent>
      </w:r>
      <w:r w:rsidR="005068DE">
        <w:br w:type="page"/>
      </w:r>
    </w:p>
    <w:p w14:paraId="0BF9F56F" w14:textId="1650D0C7" w:rsidR="00975CCD" w:rsidRDefault="00226994">
      <w:pPr>
        <w:spacing w:after="16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B30A8FE" wp14:editId="52AB6086">
                <wp:simplePos x="0" y="0"/>
                <wp:positionH relativeFrom="column">
                  <wp:posOffset>1748790</wp:posOffset>
                </wp:positionH>
                <wp:positionV relativeFrom="paragraph">
                  <wp:posOffset>3881755</wp:posOffset>
                </wp:positionV>
                <wp:extent cx="1936750" cy="635"/>
                <wp:effectExtent l="0" t="0" r="0" b="0"/>
                <wp:wrapNone/>
                <wp:docPr id="1897023645" name="Caixa de texto 1897023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C427E" w14:textId="635C325D" w:rsidR="00226994" w:rsidRPr="00643870" w:rsidRDefault="00226994" w:rsidP="00226994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68" w:name="_Toc152166161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receitas médicas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0A8FE" id="Caixa de texto 1897023645" o:spid="_x0000_s1051" type="#_x0000_t202" style="position:absolute;margin-left:137.7pt;margin-top:305.65pt;width:152.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" stroked="f">
                <v:textbox style="mso-fit-shape-to-text:t" inset="0,0,0,0">
                  <w:txbxContent>
                    <w:p w14:paraId="09FC427E" w14:textId="635C325D" w:rsidR="00226994" w:rsidRPr="00643870" w:rsidRDefault="00226994" w:rsidP="00226994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69" w:name="_Toc152166161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27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receitas médicas</w:t>
                      </w:r>
                      <w:bookmarkEnd w:id="69"/>
                    </w:p>
                  </w:txbxContent>
                </v:textbox>
              </v:shape>
            </w:pict>
          </mc:Fallback>
        </mc:AlternateContent>
      </w:r>
      <w:r w:rsidR="001300A9">
        <w:rPr>
          <w:noProof/>
        </w:rPr>
        <w:drawing>
          <wp:anchor distT="0" distB="0" distL="114300" distR="114300" simplePos="0" relativeHeight="251683840" behindDoc="0" locked="0" layoutInCell="1" allowOverlap="1" wp14:anchorId="68ABB3A5" wp14:editId="7932B2F2">
            <wp:simplePos x="0" y="0"/>
            <wp:positionH relativeFrom="column">
              <wp:posOffset>1748790</wp:posOffset>
            </wp:positionH>
            <wp:positionV relativeFrom="paragraph">
              <wp:posOffset>-48895</wp:posOffset>
            </wp:positionV>
            <wp:extent cx="1936750" cy="3873500"/>
            <wp:effectExtent l="0" t="0" r="6350" b="0"/>
            <wp:wrapNone/>
            <wp:docPr id="1683930212" name="Imagem 1683930212" descr="Uma imagem com texto, captura de ecrã, diagrama, Retângul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F68A4CEE-4E87-B3DC-A465-721E3A01A8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texto, captura de ecrã, diagrama, Retângulo&#10;&#10;Descrição gerada automaticamente">
                      <a:extLst>
                        <a:ext uri="{FF2B5EF4-FFF2-40B4-BE49-F238E27FC236}">
                          <a16:creationId xmlns:a16="http://schemas.microsoft.com/office/drawing/2014/main" id="{F68A4CEE-4E87-B3DC-A465-721E3A01A8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00A9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06F1DC6" wp14:editId="6215E1E3">
                <wp:simplePos x="0" y="0"/>
                <wp:positionH relativeFrom="column">
                  <wp:posOffset>3686037</wp:posOffset>
                </wp:positionH>
                <wp:positionV relativeFrom="paragraph">
                  <wp:posOffset>51490</wp:posOffset>
                </wp:positionV>
                <wp:extent cx="2385589" cy="307777"/>
                <wp:effectExtent l="0" t="0" r="0" b="0"/>
                <wp:wrapNone/>
                <wp:docPr id="1155616735" name="Caixa de texto 1155616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589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F12B6D1" w14:textId="77777777" w:rsidR="00CE74B8" w:rsidRDefault="00CE74B8" w:rsidP="00CE74B8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Receitas Médicas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F1DC6" id="Caixa de texto 1155616735" o:spid="_x0000_s1052" type="#_x0000_t202" style="position:absolute;margin-left:290.25pt;margin-top:4.05pt;width:187.85pt;height:24.25pt;z-index:251679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" filled="f" stroked="f">
                <v:textbox style="mso-fit-shape-to-text:t">
                  <w:txbxContent>
                    <w:p w14:paraId="2F12B6D1" w14:textId="77777777" w:rsidR="00CE74B8" w:rsidRDefault="00CE74B8" w:rsidP="00CE74B8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Receitas Médicas</w:t>
                      </w:r>
                    </w:p>
                  </w:txbxContent>
                </v:textbox>
              </v:shape>
            </w:pict>
          </mc:Fallback>
        </mc:AlternateContent>
      </w:r>
    </w:p>
    <w:p w14:paraId="6C7D5512" w14:textId="03A7B4B8" w:rsidR="005068DE" w:rsidRDefault="005068DE" w:rsidP="005068DE">
      <w:pPr>
        <w:spacing w:after="160"/>
        <w:jc w:val="left"/>
      </w:pPr>
    </w:p>
    <w:p w14:paraId="28B301D6" w14:textId="47DACA2D" w:rsidR="005068DE" w:rsidRDefault="00065964">
      <w:pPr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4E87C05" wp14:editId="14250829">
                <wp:simplePos x="0" y="0"/>
                <wp:positionH relativeFrom="column">
                  <wp:posOffset>897890</wp:posOffset>
                </wp:positionH>
                <wp:positionV relativeFrom="paragraph">
                  <wp:posOffset>7736840</wp:posOffset>
                </wp:positionV>
                <wp:extent cx="4592320" cy="635"/>
                <wp:effectExtent l="0" t="0" r="0" b="0"/>
                <wp:wrapNone/>
                <wp:docPr id="939262322" name="Caixa de texto 93926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2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7058D" w14:textId="5B1A3B5D" w:rsidR="00065964" w:rsidRPr="009D6824" w:rsidRDefault="00065964" w:rsidP="00065964">
                            <w:pPr>
                              <w:pStyle w:val="Legenda"/>
                              <w:jc w:val="center"/>
                            </w:pPr>
                            <w:bookmarkStart w:id="70" w:name="_Toc152166162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ecrã principal(</w:t>
                            </w:r>
                            <w:proofErr w:type="spellStart"/>
                            <w:r>
                              <w:t>slidebar</w:t>
                            </w:r>
                            <w:proofErr w:type="spellEnd"/>
                            <w:r>
                              <w:t>)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87C05" id="Caixa de texto 939262322" o:spid="_x0000_s1053" type="#_x0000_t202" style="position:absolute;margin-left:70.7pt;margin-top:609.2pt;width:361.6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" stroked="f">
                <v:textbox style="mso-fit-shape-to-text:t" inset="0,0,0,0">
                  <w:txbxContent>
                    <w:p w14:paraId="7207058D" w14:textId="5B1A3B5D" w:rsidR="00065964" w:rsidRPr="009D6824" w:rsidRDefault="00065964" w:rsidP="00065964">
                      <w:pPr>
                        <w:pStyle w:val="Legenda"/>
                        <w:jc w:val="center"/>
                      </w:pPr>
                      <w:bookmarkStart w:id="71" w:name="_Toc152166162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28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ecrã principal(</w:t>
                      </w:r>
                      <w:proofErr w:type="spellStart"/>
                      <w:r>
                        <w:t>slidebar</w:t>
                      </w:r>
                      <w:proofErr w:type="spellEnd"/>
                      <w:r>
                        <w:t>)</w:t>
                      </w:r>
                      <w:bookmarkEnd w:id="71"/>
                    </w:p>
                  </w:txbxContent>
                </v:textbox>
              </v:shape>
            </w:pict>
          </mc:Fallback>
        </mc:AlternateContent>
      </w:r>
      <w:r w:rsidRPr="00065964">
        <w:rPr>
          <w:noProof/>
        </w:rPr>
        <w:drawing>
          <wp:anchor distT="0" distB="0" distL="114300" distR="114300" simplePos="0" relativeHeight="251704320" behindDoc="0" locked="0" layoutInCell="1" allowOverlap="1" wp14:anchorId="6213416D" wp14:editId="65238DF1">
            <wp:simplePos x="0" y="0"/>
            <wp:positionH relativeFrom="column">
              <wp:posOffset>897890</wp:posOffset>
            </wp:positionH>
            <wp:positionV relativeFrom="paragraph">
              <wp:posOffset>3990340</wp:posOffset>
            </wp:positionV>
            <wp:extent cx="4592320" cy="3689350"/>
            <wp:effectExtent l="0" t="0" r="0" b="6350"/>
            <wp:wrapNone/>
            <wp:docPr id="2012803461" name="Imagem 2012803461" descr="Uma imagem com texto, captura de ecrã, Tipo de letr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7F4C7710-682A-EEFA-CEAD-6A848CB6A9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texto, captura de ecrã, Tipo de letra&#10;&#10;Descrição gerada automaticamente">
                      <a:extLst>
                        <a:ext uri="{FF2B5EF4-FFF2-40B4-BE49-F238E27FC236}">
                          <a16:creationId xmlns:a16="http://schemas.microsoft.com/office/drawing/2014/main" id="{7F4C7710-682A-EEFA-CEAD-6A848CB6A9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5964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E032EA1" wp14:editId="29FDDE9D">
                <wp:simplePos x="0" y="0"/>
                <wp:positionH relativeFrom="column">
                  <wp:posOffset>2729865</wp:posOffset>
                </wp:positionH>
                <wp:positionV relativeFrom="paragraph">
                  <wp:posOffset>3990450</wp:posOffset>
                </wp:positionV>
                <wp:extent cx="3061970" cy="307340"/>
                <wp:effectExtent l="0" t="0" r="0" b="0"/>
                <wp:wrapNone/>
                <wp:docPr id="1409784519" name="Caixa de texto 1409784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197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016BAA3" w14:textId="77777777" w:rsidR="00065964" w:rsidRDefault="00065964" w:rsidP="00065964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Página Principal (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slidebar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32EA1" id="Caixa de texto 1409784519" o:spid="_x0000_s1054" type="#_x0000_t202" style="position:absolute;margin-left:214.95pt;margin-top:314.2pt;width:241.1pt;height:24.2pt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" filled="f" stroked="f">
                <v:textbox style="mso-fit-shape-to-text:t">
                  <w:txbxContent>
                    <w:p w14:paraId="3016BAA3" w14:textId="77777777" w:rsidR="00065964" w:rsidRDefault="00065964" w:rsidP="00065964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Página Principal (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slidebar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5068DE">
        <w:br w:type="page"/>
      </w:r>
    </w:p>
    <w:p w14:paraId="4D82617E" w14:textId="74012309" w:rsidR="005068DE" w:rsidRDefault="009F5FC7" w:rsidP="005068DE">
      <w:pPr>
        <w:spacing w:after="16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AAA0DC6" wp14:editId="5A1A7767">
                <wp:simplePos x="0" y="0"/>
                <wp:positionH relativeFrom="column">
                  <wp:posOffset>943610</wp:posOffset>
                </wp:positionH>
                <wp:positionV relativeFrom="paragraph">
                  <wp:posOffset>4354195</wp:posOffset>
                </wp:positionV>
                <wp:extent cx="4775200" cy="635"/>
                <wp:effectExtent l="0" t="0" r="0" b="0"/>
                <wp:wrapNone/>
                <wp:docPr id="1133253144" name="Caixa de texto 1133253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C73D1" w14:textId="1323E228" w:rsidR="009F5FC7" w:rsidRPr="002B29C9" w:rsidRDefault="009F5FC7" w:rsidP="00DF02E7">
                            <w:pPr>
                              <w:pStyle w:val="Legenda"/>
                              <w:jc w:val="center"/>
                            </w:pPr>
                            <w:bookmarkStart w:id="72" w:name="_Toc152166163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página principal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A0DC6" id="Caixa de texto 1133253144" o:spid="_x0000_s1055" type="#_x0000_t202" style="position:absolute;margin-left:74.3pt;margin-top:342.85pt;width:376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" stroked="f">
                <v:textbox style="mso-fit-shape-to-text:t" inset="0,0,0,0">
                  <w:txbxContent>
                    <w:p w14:paraId="1A0C73D1" w14:textId="1323E228" w:rsidR="009F5FC7" w:rsidRPr="002B29C9" w:rsidRDefault="009F5FC7" w:rsidP="00DF02E7">
                      <w:pPr>
                        <w:pStyle w:val="Legenda"/>
                        <w:jc w:val="center"/>
                      </w:pPr>
                      <w:bookmarkStart w:id="73" w:name="_Toc152166163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29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página principal</w:t>
                      </w:r>
                      <w:bookmarkEnd w:id="73"/>
                    </w:p>
                  </w:txbxContent>
                </v:textbox>
              </v:shape>
            </w:pict>
          </mc:Fallback>
        </mc:AlternateContent>
      </w:r>
      <w:r w:rsidRPr="009F5FC7">
        <w:rPr>
          <w:noProof/>
        </w:rPr>
        <w:drawing>
          <wp:anchor distT="0" distB="0" distL="114300" distR="114300" simplePos="0" relativeHeight="251712512" behindDoc="0" locked="0" layoutInCell="1" allowOverlap="1" wp14:anchorId="543F5926" wp14:editId="63E76A5E">
            <wp:simplePos x="0" y="0"/>
            <wp:positionH relativeFrom="column">
              <wp:posOffset>943610</wp:posOffset>
            </wp:positionH>
            <wp:positionV relativeFrom="paragraph">
              <wp:posOffset>-635</wp:posOffset>
            </wp:positionV>
            <wp:extent cx="4775510" cy="4297959"/>
            <wp:effectExtent l="0" t="0" r="6350" b="7620"/>
            <wp:wrapNone/>
            <wp:docPr id="4098" name="Imagem 4098" descr="Uma imagem com texto, captura de ecrã, diagrama, software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FAD0BB83-4441-EDDE-DA96-20C2033C61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Uma imagem com texto, captura de ecrã, diagrama, software&#10;&#10;Descrição gerada automaticamente">
                      <a:extLst>
                        <a:ext uri="{FF2B5EF4-FFF2-40B4-BE49-F238E27FC236}">
                          <a16:creationId xmlns:a16="http://schemas.microsoft.com/office/drawing/2014/main" id="{FAD0BB83-4441-EDDE-DA96-20C2033C61B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510" cy="4297959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9F5FC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6D2BF21" wp14:editId="6C76CFA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561170" cy="738664"/>
                <wp:effectExtent l="0" t="0" r="0" b="0"/>
                <wp:wrapNone/>
                <wp:docPr id="718938005" name="Caixa de texto 718938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170" cy="73866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C2256B6" w14:textId="77777777" w:rsidR="009F5FC7" w:rsidRDefault="009F5FC7" w:rsidP="009F5FC7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Receitas Médicas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2BF21" id="Caixa de texto 718938005" o:spid="_x0000_s1056" type="#_x0000_t202" style="position:absolute;margin-left:0;margin-top:-.05pt;width:122.95pt;height:58.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" filled="f" stroked="f">
                <v:textbox style="mso-fit-shape-to-text:t">
                  <w:txbxContent>
                    <w:p w14:paraId="0C2256B6" w14:textId="77777777" w:rsidR="009F5FC7" w:rsidRDefault="009F5FC7" w:rsidP="009F5FC7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Receitas Médicas</w:t>
                      </w:r>
                    </w:p>
                  </w:txbxContent>
                </v:textbox>
              </v:shape>
            </w:pict>
          </mc:Fallback>
        </mc:AlternateContent>
      </w:r>
      <w:r w:rsidRPr="009F5FC7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2B44C94" wp14:editId="2508A956">
                <wp:simplePos x="0" y="0"/>
                <wp:positionH relativeFrom="column">
                  <wp:posOffset>3991610</wp:posOffset>
                </wp:positionH>
                <wp:positionV relativeFrom="paragraph">
                  <wp:posOffset>214630</wp:posOffset>
                </wp:positionV>
                <wp:extent cx="2266967" cy="307777"/>
                <wp:effectExtent l="0" t="0" r="0" b="0"/>
                <wp:wrapNone/>
                <wp:docPr id="461431658" name="Caixa de texto 46143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67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49F1688" w14:textId="77777777" w:rsidR="009F5FC7" w:rsidRDefault="009F5FC7" w:rsidP="009F5FC7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Página Principal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B44C94" id="Caixa de texto 461431658" o:spid="_x0000_s1057" type="#_x0000_t202" style="position:absolute;margin-left:314.3pt;margin-top:16.9pt;width:178.5pt;height:24.25pt;z-index:251720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" filled="f" stroked="f">
                <v:textbox style="mso-fit-shape-to-text:t">
                  <w:txbxContent>
                    <w:p w14:paraId="749F1688" w14:textId="77777777" w:rsidR="009F5FC7" w:rsidRDefault="009F5FC7" w:rsidP="009F5FC7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Página Principal</w:t>
                      </w:r>
                    </w:p>
                  </w:txbxContent>
                </v:textbox>
              </v:shape>
            </w:pict>
          </mc:Fallback>
        </mc:AlternateContent>
      </w:r>
      <w:r w:rsidRPr="009F5FC7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4240194" wp14:editId="58550B4D">
                <wp:simplePos x="0" y="0"/>
                <wp:positionH relativeFrom="column">
                  <wp:posOffset>3991610</wp:posOffset>
                </wp:positionH>
                <wp:positionV relativeFrom="paragraph">
                  <wp:posOffset>3681095</wp:posOffset>
                </wp:positionV>
                <wp:extent cx="1818126" cy="307777"/>
                <wp:effectExtent l="0" t="0" r="0" b="0"/>
                <wp:wrapNone/>
                <wp:docPr id="1635966017" name="Caixa de texto 1635966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126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6892F99" w14:textId="77777777" w:rsidR="009F5FC7" w:rsidRDefault="009F5FC7" w:rsidP="009F5FC7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Descontos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240194" id="Caixa de texto 1635966017" o:spid="_x0000_s1058" type="#_x0000_t202" style="position:absolute;margin-left:314.3pt;margin-top:289.85pt;width:143.15pt;height:24.25pt;z-index:251724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" filled="f" stroked="f">
                <v:textbox style="mso-fit-shape-to-text:t">
                  <w:txbxContent>
                    <w:p w14:paraId="56892F99" w14:textId="77777777" w:rsidR="009F5FC7" w:rsidRDefault="009F5FC7" w:rsidP="009F5FC7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Descontos</w:t>
                      </w:r>
                    </w:p>
                  </w:txbxContent>
                </v:textbox>
              </v:shape>
            </w:pict>
          </mc:Fallback>
        </mc:AlternateContent>
      </w:r>
    </w:p>
    <w:p w14:paraId="75674D67" w14:textId="23BE19D1" w:rsidR="005068DE" w:rsidRDefault="00E92BFA">
      <w:pPr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35D470A" wp14:editId="44878448">
                <wp:simplePos x="0" y="0"/>
                <wp:positionH relativeFrom="column">
                  <wp:posOffset>-55852</wp:posOffset>
                </wp:positionH>
                <wp:positionV relativeFrom="paragraph">
                  <wp:posOffset>8880392</wp:posOffset>
                </wp:positionV>
                <wp:extent cx="5246370" cy="635"/>
                <wp:effectExtent l="0" t="0" r="0" b="0"/>
                <wp:wrapNone/>
                <wp:docPr id="610688386" name="Caixa de texto 610688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6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2061E0" w14:textId="4A6979ED" w:rsidR="00E92BFA" w:rsidRPr="00495A8C" w:rsidRDefault="00E92BFA" w:rsidP="00E92BFA">
                            <w:pPr>
                              <w:pStyle w:val="Legenda"/>
                              <w:jc w:val="center"/>
                            </w:pPr>
                            <w:bookmarkStart w:id="74" w:name="_Toc152166164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localização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D470A" id="Caixa de texto 610688386" o:spid="_x0000_s1059" type="#_x0000_t202" style="position:absolute;margin-left:-4.4pt;margin-top:699.25pt;width:413.1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" stroked="f">
                <v:textbox style="mso-fit-shape-to-text:t" inset="0,0,0,0">
                  <w:txbxContent>
                    <w:p w14:paraId="742061E0" w14:textId="4A6979ED" w:rsidR="00E92BFA" w:rsidRPr="00495A8C" w:rsidRDefault="00E92BFA" w:rsidP="00E92BFA">
                      <w:pPr>
                        <w:pStyle w:val="Legenda"/>
                        <w:jc w:val="center"/>
                      </w:pPr>
                      <w:bookmarkStart w:id="75" w:name="_Toc152166164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30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localização</w:t>
                      </w:r>
                      <w:bookmarkEnd w:id="75"/>
                    </w:p>
                  </w:txbxContent>
                </v:textbox>
              </v:shape>
            </w:pict>
          </mc:Fallback>
        </mc:AlternateContent>
      </w:r>
      <w:r w:rsidRPr="00E92BFA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4DEA2DF" wp14:editId="22A4DA77">
                <wp:simplePos x="0" y="0"/>
                <wp:positionH relativeFrom="column">
                  <wp:posOffset>3963228</wp:posOffset>
                </wp:positionH>
                <wp:positionV relativeFrom="paragraph">
                  <wp:posOffset>4655102</wp:posOffset>
                </wp:positionV>
                <wp:extent cx="2304829" cy="443644"/>
                <wp:effectExtent l="0" t="0" r="0" b="0"/>
                <wp:wrapNone/>
                <wp:docPr id="283228217" name="Caixa de texto 283228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4829" cy="44364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A639C51" w14:textId="77777777" w:rsidR="00E92BFA" w:rsidRDefault="00E92BFA" w:rsidP="00E92BFA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Página Principal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EA2DF" id="Caixa de texto 283228217" o:spid="_x0000_s1060" type="#_x0000_t202" style="position:absolute;margin-left:312.05pt;margin-top:366.55pt;width:181.5pt;height:34.9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" filled="f" stroked="f">
                <v:textbox>
                  <w:txbxContent>
                    <w:p w14:paraId="5A639C51" w14:textId="77777777" w:rsidR="00E92BFA" w:rsidRDefault="00E92BFA" w:rsidP="00E92BFA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Página Principal</w:t>
                      </w:r>
                    </w:p>
                  </w:txbxContent>
                </v:textbox>
              </v:shape>
            </w:pict>
          </mc:Fallback>
        </mc:AlternateContent>
      </w:r>
      <w:r w:rsidRPr="00E92BFA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A0AC574" wp14:editId="7372E9D1">
                <wp:simplePos x="0" y="0"/>
                <wp:positionH relativeFrom="page">
                  <wp:align>left</wp:align>
                </wp:positionH>
                <wp:positionV relativeFrom="paragraph">
                  <wp:posOffset>7420914</wp:posOffset>
                </wp:positionV>
                <wp:extent cx="1917513" cy="307777"/>
                <wp:effectExtent l="0" t="0" r="0" b="0"/>
                <wp:wrapNone/>
                <wp:docPr id="243129446" name="Caixa de texto 243129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7513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A70B3C1" w14:textId="77777777" w:rsidR="00E92BFA" w:rsidRDefault="00E92BFA" w:rsidP="00E92BFA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Localização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AC574" id="Caixa de texto 243129446" o:spid="_x0000_s1061" type="#_x0000_t202" style="position:absolute;margin-left:0;margin-top:584.3pt;width:151pt;height:24.25pt;z-index:251741184;visibility:visible;mso-wrap-style:none;mso-wrap-distance-left:9pt;mso-wrap-distance-top:0;mso-wrap-distance-right:9pt;mso-wrap-distance-bottom:0;mso-position-horizontal:lef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" filled="f" stroked="f">
                <v:textbox style="mso-fit-shape-to-text:t">
                  <w:txbxContent>
                    <w:p w14:paraId="3A70B3C1" w14:textId="77777777" w:rsidR="00E92BFA" w:rsidRDefault="00E92BFA" w:rsidP="00E92BFA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Localização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E92BFA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17E8FF5" wp14:editId="3C5B373F">
                <wp:simplePos x="0" y="0"/>
                <wp:positionH relativeFrom="column">
                  <wp:posOffset>-622520</wp:posOffset>
                </wp:positionH>
                <wp:positionV relativeFrom="paragraph">
                  <wp:posOffset>4603777</wp:posOffset>
                </wp:positionV>
                <wp:extent cx="1561170" cy="738664"/>
                <wp:effectExtent l="0" t="0" r="0" b="0"/>
                <wp:wrapNone/>
                <wp:docPr id="46369718" name="Caixa de texto 46369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170" cy="73866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C9CE755" w14:textId="77777777" w:rsidR="00E92BFA" w:rsidRDefault="00E92BFA" w:rsidP="00E92BFA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Página Principal (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sidebar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E8FF5" id="Caixa de texto 46369718" o:spid="_x0000_s1062" type="#_x0000_t202" style="position:absolute;margin-left:-49pt;margin-top:362.5pt;width:122.95pt;height:58.1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" filled="f" stroked="f">
                <v:textbox style="mso-fit-shape-to-text:t">
                  <w:txbxContent>
                    <w:p w14:paraId="6C9CE755" w14:textId="77777777" w:rsidR="00E92BFA" w:rsidRDefault="00E92BFA" w:rsidP="00E92BFA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Página Principal (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sidebar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E92BFA">
        <w:rPr>
          <w:noProof/>
        </w:rPr>
        <w:drawing>
          <wp:anchor distT="0" distB="0" distL="114300" distR="114300" simplePos="0" relativeHeight="251745280" behindDoc="0" locked="0" layoutInCell="1" allowOverlap="1" wp14:anchorId="16BAFDFB" wp14:editId="6C667DCC">
            <wp:simplePos x="0" y="0"/>
            <wp:positionH relativeFrom="margin">
              <wp:posOffset>659958</wp:posOffset>
            </wp:positionH>
            <wp:positionV relativeFrom="paragraph">
              <wp:posOffset>4516037</wp:posOffset>
            </wp:positionV>
            <wp:extent cx="5246460" cy="4721814"/>
            <wp:effectExtent l="0" t="0" r="0" b="3175"/>
            <wp:wrapNone/>
            <wp:docPr id="1949981714" name="Imagem 1949981714" descr="Uma imagem com texto, captura de ecrã, diagrama, númer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A6A04AD2-7431-BA79-F1DD-79317C7561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texto, captura de ecrã, diagrama, número&#10;&#10;Descrição gerada automaticamente">
                      <a:extLst>
                        <a:ext uri="{FF2B5EF4-FFF2-40B4-BE49-F238E27FC236}">
                          <a16:creationId xmlns:a16="http://schemas.microsoft.com/office/drawing/2014/main" id="{A6A04AD2-7431-BA79-F1DD-79317C7561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46460" cy="4721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2BFA">
        <w:t xml:space="preserve"> </w:t>
      </w:r>
      <w:r w:rsidR="005068DE">
        <w:br w:type="page"/>
      </w:r>
    </w:p>
    <w:p w14:paraId="14B8588B" w14:textId="7093A82B" w:rsidR="00D84DC2" w:rsidRPr="00D84DC2" w:rsidRDefault="004B3F76" w:rsidP="005068DE">
      <w:pPr>
        <w:spacing w:after="160"/>
        <w:jc w:val="left"/>
      </w:pPr>
      <w:r w:rsidRPr="00E82FE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90D14A5" wp14:editId="6BA77E3E">
                <wp:simplePos x="0" y="0"/>
                <wp:positionH relativeFrom="column">
                  <wp:posOffset>5116636</wp:posOffset>
                </wp:positionH>
                <wp:positionV relativeFrom="paragraph">
                  <wp:posOffset>467001</wp:posOffset>
                </wp:positionV>
                <wp:extent cx="1709122" cy="307777"/>
                <wp:effectExtent l="0" t="0" r="0" b="0"/>
                <wp:wrapNone/>
                <wp:docPr id="453855226" name="Caixa de texto 453855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9122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43E2B4" w14:textId="77777777" w:rsidR="00E82FE5" w:rsidRDefault="00E82FE5" w:rsidP="00E82FE5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Pesquisa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D14A5" id="Caixa de texto 453855226" o:spid="_x0000_s1063" type="#_x0000_t202" style="position:absolute;margin-left:402.9pt;margin-top:36.75pt;width:134.6pt;height:24.25pt;z-index:251757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" filled="f" stroked="f">
                <v:textbox style="mso-fit-shape-to-text:t">
                  <w:txbxContent>
                    <w:p w14:paraId="0443E2B4" w14:textId="77777777" w:rsidR="00E82FE5" w:rsidRDefault="00E82FE5" w:rsidP="00E82FE5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Pesquisa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2A1D2A9" wp14:editId="2F3675E7">
                <wp:simplePos x="0" y="0"/>
                <wp:positionH relativeFrom="column">
                  <wp:posOffset>256954</wp:posOffset>
                </wp:positionH>
                <wp:positionV relativeFrom="paragraph">
                  <wp:posOffset>4444227</wp:posOffset>
                </wp:positionV>
                <wp:extent cx="4899025" cy="635"/>
                <wp:effectExtent l="0" t="0" r="0" b="0"/>
                <wp:wrapNone/>
                <wp:docPr id="778774998" name="Caixa de texto 778774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9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39947" w14:textId="43D80C80" w:rsidR="005545CD" w:rsidRPr="00452594" w:rsidRDefault="005545CD" w:rsidP="005545CD">
                            <w:pPr>
                              <w:pStyle w:val="Legenda"/>
                              <w:jc w:val="center"/>
                            </w:pPr>
                            <w:bookmarkStart w:id="76" w:name="_Toc152166165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pesquisa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1D2A9" id="Caixa de texto 778774998" o:spid="_x0000_s1064" type="#_x0000_t202" style="position:absolute;margin-left:20.25pt;margin-top:349.95pt;width:385.7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" stroked="f">
                <v:textbox style="mso-fit-shape-to-text:t" inset="0,0,0,0">
                  <w:txbxContent>
                    <w:p w14:paraId="26B39947" w14:textId="43D80C80" w:rsidR="005545CD" w:rsidRPr="00452594" w:rsidRDefault="005545CD" w:rsidP="005545CD">
                      <w:pPr>
                        <w:pStyle w:val="Legenda"/>
                        <w:jc w:val="center"/>
                      </w:pPr>
                      <w:bookmarkStart w:id="77" w:name="_Toc152166165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31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pesquisa</w:t>
                      </w:r>
                      <w:bookmarkEnd w:id="77"/>
                    </w:p>
                  </w:txbxContent>
                </v:textbox>
              </v:shape>
            </w:pict>
          </mc:Fallback>
        </mc:AlternateContent>
      </w:r>
      <w:r w:rsidRPr="004B3F76">
        <w:t xml:space="preserve"> </w:t>
      </w:r>
      <w:r w:rsidR="00E82FE5" w:rsidRPr="00E82FE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E46CCB6" wp14:editId="1C03AF2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266967" cy="307777"/>
                <wp:effectExtent l="0" t="0" r="0" b="0"/>
                <wp:wrapNone/>
                <wp:docPr id="13125164" name="Caixa de texto 13125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67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5B51044" w14:textId="77777777" w:rsidR="00E82FE5" w:rsidRDefault="00E82FE5" w:rsidP="00E82FE5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Página Principal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6CCB6" id="Caixa de texto 13125164" o:spid="_x0000_s1065" type="#_x0000_t202" style="position:absolute;margin-left:0;margin-top:-.05pt;width:178.5pt;height:24.25pt;z-index:251753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" filled="f" stroked="f">
                <v:textbox style="mso-fit-shape-to-text:t">
                  <w:txbxContent>
                    <w:p w14:paraId="15B51044" w14:textId="77777777" w:rsidR="00E82FE5" w:rsidRDefault="00E82FE5" w:rsidP="00E82FE5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Página Principal</w:t>
                      </w:r>
                    </w:p>
                  </w:txbxContent>
                </v:textbox>
              </v:shape>
            </w:pict>
          </mc:Fallback>
        </mc:AlternateContent>
      </w:r>
      <w:r w:rsidR="00E82FE5" w:rsidRPr="00E82FE5">
        <w:rPr>
          <w:noProof/>
        </w:rPr>
        <w:drawing>
          <wp:anchor distT="0" distB="0" distL="114300" distR="114300" simplePos="0" relativeHeight="251761664" behindDoc="0" locked="0" layoutInCell="1" allowOverlap="1" wp14:anchorId="5AF6A1F7" wp14:editId="42B06210">
            <wp:simplePos x="0" y="0"/>
            <wp:positionH relativeFrom="column">
              <wp:posOffset>201295</wp:posOffset>
            </wp:positionH>
            <wp:positionV relativeFrom="paragraph">
              <wp:posOffset>379730</wp:posOffset>
            </wp:positionV>
            <wp:extent cx="4899417" cy="4409475"/>
            <wp:effectExtent l="0" t="0" r="0" b="0"/>
            <wp:wrapNone/>
            <wp:docPr id="337236711" name="Imagem 337236711" descr="Uma imagem com texto, captura de ecrã, diagrama, design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12785F3-0953-D010-4168-550C7D23CC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texto, captura de ecrã, diagrama, design&#10;&#10;Descrição gerada automaticamente">
                      <a:extLst>
                        <a:ext uri="{FF2B5EF4-FFF2-40B4-BE49-F238E27FC236}">
                          <a16:creationId xmlns:a16="http://schemas.microsoft.com/office/drawing/2014/main" id="{112785F3-0953-D010-4168-550C7D23CC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9417" cy="440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ADAE5" w14:textId="77777777" w:rsidR="004B3F76" w:rsidRDefault="004B3F76">
      <w:pPr>
        <w:spacing w:after="160"/>
        <w:jc w:val="left"/>
      </w:pPr>
    </w:p>
    <w:p w14:paraId="2DE8C445" w14:textId="4DB6A8BB" w:rsidR="004B3F76" w:rsidRDefault="005C75FB">
      <w:pPr>
        <w:spacing w:after="1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0ABB234" wp14:editId="4500075B">
                <wp:simplePos x="0" y="0"/>
                <wp:positionH relativeFrom="column">
                  <wp:posOffset>480695</wp:posOffset>
                </wp:positionH>
                <wp:positionV relativeFrom="paragraph">
                  <wp:posOffset>8075930</wp:posOffset>
                </wp:positionV>
                <wp:extent cx="4326255" cy="635"/>
                <wp:effectExtent l="0" t="0" r="0" b="0"/>
                <wp:wrapNone/>
                <wp:docPr id="1627516367" name="Caixa de texto 1627516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6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972811" w14:textId="55281C65" w:rsidR="005C75FB" w:rsidRPr="00805043" w:rsidRDefault="005C75FB" w:rsidP="005C75FB">
                            <w:pPr>
                              <w:pStyle w:val="Legenda"/>
                              <w:jc w:val="center"/>
                            </w:pPr>
                            <w:bookmarkStart w:id="78" w:name="_Toc152166166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categoria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ABB234" id="Caixa de texto 1627516367" o:spid="_x0000_s1066" type="#_x0000_t202" style="position:absolute;margin-left:37.85pt;margin-top:635.9pt;width:340.6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" stroked="f">
                <v:textbox style="mso-fit-shape-to-text:t" inset="0,0,0,0">
                  <w:txbxContent>
                    <w:p w14:paraId="69972811" w14:textId="55281C65" w:rsidR="005C75FB" w:rsidRPr="00805043" w:rsidRDefault="005C75FB" w:rsidP="005C75FB">
                      <w:pPr>
                        <w:pStyle w:val="Legenda"/>
                        <w:jc w:val="center"/>
                      </w:pPr>
                      <w:bookmarkStart w:id="79" w:name="_Toc152166166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32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categoria</w:t>
                      </w:r>
                      <w:bookmarkEnd w:id="79"/>
                    </w:p>
                  </w:txbxContent>
                </v:textbox>
              </v:shape>
            </w:pict>
          </mc:Fallback>
        </mc:AlternateContent>
      </w:r>
      <w:r w:rsidRPr="005C75FB">
        <w:rPr>
          <w:noProof/>
        </w:rPr>
        <w:drawing>
          <wp:anchor distT="0" distB="0" distL="114300" distR="114300" simplePos="0" relativeHeight="251778048" behindDoc="0" locked="0" layoutInCell="1" allowOverlap="1" wp14:anchorId="58E65ED1" wp14:editId="1A0504E5">
            <wp:simplePos x="0" y="0"/>
            <wp:positionH relativeFrom="column">
              <wp:posOffset>480695</wp:posOffset>
            </wp:positionH>
            <wp:positionV relativeFrom="paragraph">
              <wp:posOffset>4125595</wp:posOffset>
            </wp:positionV>
            <wp:extent cx="4326255" cy="3893185"/>
            <wp:effectExtent l="0" t="0" r="0" b="0"/>
            <wp:wrapNone/>
            <wp:docPr id="1828789466" name="Imagem 1828789466" descr="Uma imagem com texto, captura de ecrã, diagrama, Retângul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92643537-93C7-787D-BB03-64C7A57B2C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 descr="Uma imagem com texto, captura de ecrã, diagrama, Retângulo&#10;&#10;Descrição gerada automaticamente">
                      <a:extLst>
                        <a:ext uri="{FF2B5EF4-FFF2-40B4-BE49-F238E27FC236}">
                          <a16:creationId xmlns:a16="http://schemas.microsoft.com/office/drawing/2014/main" id="{92643537-93C7-787D-BB03-64C7A57B2C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75FB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C42AC5" wp14:editId="3071D4FF">
                <wp:simplePos x="0" y="0"/>
                <wp:positionH relativeFrom="column">
                  <wp:posOffset>4740275</wp:posOffset>
                </wp:positionH>
                <wp:positionV relativeFrom="paragraph">
                  <wp:posOffset>4768850</wp:posOffset>
                </wp:positionV>
                <wp:extent cx="2809875" cy="307340"/>
                <wp:effectExtent l="0" t="0" r="0" b="0"/>
                <wp:wrapNone/>
                <wp:docPr id="1864989663" name="Caixa de texto 1864989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293A48" w14:textId="77777777" w:rsidR="005C75FB" w:rsidRDefault="005C75FB" w:rsidP="005C75FB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Atividade Produto </w:t>
                            </w:r>
                          </w:p>
                          <w:p w14:paraId="6631E6ED" w14:textId="7F2F8C60" w:rsidR="005C75FB" w:rsidRDefault="005C75FB" w:rsidP="005C75FB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(por categoria)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42AC5" id="Caixa de texto 1864989663" o:spid="_x0000_s1067" type="#_x0000_t202" style="position:absolute;margin-left:373.25pt;margin-top:375.5pt;width:221.25pt;height:24.2pt;z-index:251773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" filled="f" stroked="f">
                <v:textbox style="mso-fit-shape-to-text:t">
                  <w:txbxContent>
                    <w:p w14:paraId="5E293A48" w14:textId="77777777" w:rsidR="005C75FB" w:rsidRDefault="005C75FB" w:rsidP="005C75FB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Atividade Produto </w:t>
                      </w:r>
                    </w:p>
                    <w:p w14:paraId="6631E6ED" w14:textId="7F2F8C60" w:rsidR="005C75FB" w:rsidRDefault="005C75FB" w:rsidP="005C75FB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(por categoria)</w:t>
                      </w:r>
                    </w:p>
                  </w:txbxContent>
                </v:textbox>
              </v:shape>
            </w:pict>
          </mc:Fallback>
        </mc:AlternateContent>
      </w:r>
      <w:r w:rsidRPr="005C75FB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983313A" wp14:editId="366A9831">
                <wp:simplePos x="0" y="0"/>
                <wp:positionH relativeFrom="column">
                  <wp:posOffset>-652338</wp:posOffset>
                </wp:positionH>
                <wp:positionV relativeFrom="paragraph">
                  <wp:posOffset>4923652</wp:posOffset>
                </wp:positionV>
                <wp:extent cx="3021965" cy="307340"/>
                <wp:effectExtent l="0" t="0" r="0" b="0"/>
                <wp:wrapNone/>
                <wp:docPr id="1971040615" name="Caixa de texto 1971040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196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B9ECD2D" w14:textId="77777777" w:rsidR="005C75FB" w:rsidRDefault="005C75FB" w:rsidP="005C75FB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Página Principal (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sidebar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83313A" id="Caixa de texto 1971040615" o:spid="_x0000_s1068" type="#_x0000_t202" style="position:absolute;margin-left:-51.35pt;margin-top:387.7pt;width:237.95pt;height:24.2pt;z-index:251769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" filled="f" stroked="f">
                <v:textbox style="mso-fit-shape-to-text:t">
                  <w:txbxContent>
                    <w:p w14:paraId="0B9ECD2D" w14:textId="77777777" w:rsidR="005C75FB" w:rsidRDefault="005C75FB" w:rsidP="005C75FB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Página Principal (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sidebar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B3F76">
        <w:br w:type="page"/>
      </w:r>
    </w:p>
    <w:p w14:paraId="44410FA4" w14:textId="2A3F3119" w:rsidR="004B3F76" w:rsidRDefault="00FA6C47">
      <w:pPr>
        <w:spacing w:after="160"/>
        <w:jc w:val="left"/>
      </w:pPr>
      <w:r w:rsidRPr="00FA6C4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B4235EC" wp14:editId="7D11A30F">
                <wp:simplePos x="0" y="0"/>
                <wp:positionH relativeFrom="column">
                  <wp:posOffset>4995131</wp:posOffset>
                </wp:positionH>
                <wp:positionV relativeFrom="paragraph">
                  <wp:posOffset>7472653</wp:posOffset>
                </wp:positionV>
                <wp:extent cx="1936115" cy="307340"/>
                <wp:effectExtent l="0" t="0" r="0" b="0"/>
                <wp:wrapNone/>
                <wp:docPr id="647303056" name="Caixa de texto 647303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611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8BC75A8" w14:textId="77777777" w:rsidR="00FA6C47" w:rsidRDefault="00FA6C47" w:rsidP="00FA6C47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Atividade Pagamento 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235EC" id="Caixa de texto 647303056" o:spid="_x0000_s1069" type="#_x0000_t202" style="position:absolute;margin-left:393.3pt;margin-top:588.4pt;width:152.45pt;height:24.2pt;z-index:251819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" filled="f" stroked="f">
                <v:textbox style="mso-fit-shape-to-text:t">
                  <w:txbxContent>
                    <w:p w14:paraId="68BC75A8" w14:textId="77777777" w:rsidR="00FA6C47" w:rsidRDefault="00FA6C47" w:rsidP="00FA6C47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Atividade Pagamento </w:t>
                      </w:r>
                    </w:p>
                  </w:txbxContent>
                </v:textbox>
              </v:shape>
            </w:pict>
          </mc:Fallback>
        </mc:AlternateContent>
      </w:r>
      <w:r w:rsidRPr="00FA6C47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6ADB073" wp14:editId="076B718A">
                <wp:simplePos x="0" y="0"/>
                <wp:positionH relativeFrom="column">
                  <wp:posOffset>4472691</wp:posOffset>
                </wp:positionH>
                <wp:positionV relativeFrom="paragraph">
                  <wp:posOffset>4761947</wp:posOffset>
                </wp:positionV>
                <wp:extent cx="2433320" cy="307340"/>
                <wp:effectExtent l="0" t="0" r="0" b="0"/>
                <wp:wrapNone/>
                <wp:docPr id="2035382941" name="Caixa de texto 2035382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33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F67E91B" w14:textId="77777777" w:rsidR="00FA6C47" w:rsidRDefault="00FA6C47" w:rsidP="00FA6C47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Carrinho Compras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DB073" id="Caixa de texto 2035382941" o:spid="_x0000_s1070" type="#_x0000_t202" style="position:absolute;margin-left:352.2pt;margin-top:374.95pt;width:191.6pt;height:24.2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" filled="f" stroked="f">
                <v:textbox style="mso-fit-shape-to-text:t">
                  <w:txbxContent>
                    <w:p w14:paraId="5F67E91B" w14:textId="77777777" w:rsidR="00FA6C47" w:rsidRDefault="00FA6C47" w:rsidP="00FA6C47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Carrinho Compras</w:t>
                      </w:r>
                    </w:p>
                  </w:txbxContent>
                </v:textbox>
              </v:shape>
            </w:pict>
          </mc:Fallback>
        </mc:AlternateContent>
      </w:r>
      <w:r w:rsidRPr="00FA6C47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7695A6D" wp14:editId="3A8A02CF">
                <wp:simplePos x="0" y="0"/>
                <wp:positionH relativeFrom="column">
                  <wp:posOffset>-355848</wp:posOffset>
                </wp:positionH>
                <wp:positionV relativeFrom="paragraph">
                  <wp:posOffset>4732738</wp:posOffset>
                </wp:positionV>
                <wp:extent cx="1818005" cy="307340"/>
                <wp:effectExtent l="0" t="0" r="0" b="0"/>
                <wp:wrapNone/>
                <wp:docPr id="1473221519" name="Caixa de texto 147322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3557050" w14:textId="77777777" w:rsidR="00FA6C47" w:rsidRDefault="00FA6C47" w:rsidP="00FA6C47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Atividade </w:t>
                            </w:r>
                          </w:p>
                          <w:p w14:paraId="7EB98288" w14:textId="0AAB2920" w:rsidR="00FA6C47" w:rsidRDefault="00FA6C47" w:rsidP="00FA6C47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Descontos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95A6D" id="Caixa de texto 1473221519" o:spid="_x0000_s1071" type="#_x0000_t202" style="position:absolute;margin-left:-28pt;margin-top:372.65pt;width:143.15pt;height:24.2pt;z-index:251806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" filled="f" stroked="f">
                <v:textbox style="mso-fit-shape-to-text:t">
                  <w:txbxContent>
                    <w:p w14:paraId="63557050" w14:textId="77777777" w:rsidR="00FA6C47" w:rsidRDefault="00FA6C47" w:rsidP="00FA6C47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Atividade </w:t>
                      </w:r>
                    </w:p>
                    <w:p w14:paraId="7EB98288" w14:textId="0AAB2920" w:rsidR="00FA6C47" w:rsidRDefault="00FA6C47" w:rsidP="00FA6C47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Descontos</w:t>
                      </w:r>
                    </w:p>
                  </w:txbxContent>
                </v:textbox>
              </v:shape>
            </w:pict>
          </mc:Fallback>
        </mc:AlternateContent>
      </w:r>
      <w:r w:rsidR="00342B94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54B56C9" wp14:editId="317A87D5">
                <wp:simplePos x="0" y="0"/>
                <wp:positionH relativeFrom="column">
                  <wp:posOffset>872490</wp:posOffset>
                </wp:positionH>
                <wp:positionV relativeFrom="paragraph">
                  <wp:posOffset>9021445</wp:posOffset>
                </wp:positionV>
                <wp:extent cx="4952365" cy="635"/>
                <wp:effectExtent l="0" t="0" r="0" b="0"/>
                <wp:wrapNone/>
                <wp:docPr id="56236760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2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46F559" w14:textId="745BBDC7" w:rsidR="00342B94" w:rsidRPr="000F297A" w:rsidRDefault="00342B94" w:rsidP="00342B94">
                            <w:pPr>
                              <w:pStyle w:val="Legenda"/>
                            </w:pPr>
                            <w:bookmarkStart w:id="80" w:name="_Toc152166167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DA2AA4">
                              <w:t>Wireframe</w:t>
                            </w:r>
                            <w:proofErr w:type="spellEnd"/>
                            <w:r w:rsidRPr="00DA2AA4">
                              <w:t xml:space="preserve"> pagamento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B56C9" id="Caixa de texto 1" o:spid="_x0000_s1072" type="#_x0000_t202" style="position:absolute;margin-left:68.7pt;margin-top:710.35pt;width:389.95pt;height:.0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" stroked="f">
                <v:textbox style="mso-fit-shape-to-text:t" inset="0,0,0,0">
                  <w:txbxContent>
                    <w:p w14:paraId="5146F559" w14:textId="745BBDC7" w:rsidR="00342B94" w:rsidRPr="000F297A" w:rsidRDefault="00342B94" w:rsidP="00342B94">
                      <w:pPr>
                        <w:pStyle w:val="Legenda"/>
                      </w:pPr>
                      <w:bookmarkStart w:id="81" w:name="_Toc152166167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33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DA2AA4">
                        <w:t>Wireframe</w:t>
                      </w:r>
                      <w:proofErr w:type="spellEnd"/>
                      <w:r w:rsidRPr="00DA2AA4">
                        <w:t xml:space="preserve"> pagamento</w:t>
                      </w:r>
                      <w:bookmarkEnd w:id="81"/>
                    </w:p>
                  </w:txbxContent>
                </v:textbox>
              </v:shape>
            </w:pict>
          </mc:Fallback>
        </mc:AlternateContent>
      </w:r>
      <w:r w:rsidRPr="00FA6C47">
        <w:rPr>
          <w:noProof/>
        </w:rPr>
        <w:drawing>
          <wp:anchor distT="0" distB="0" distL="114300" distR="114300" simplePos="0" relativeHeight="251814912" behindDoc="0" locked="0" layoutInCell="1" allowOverlap="1" wp14:anchorId="74825B73" wp14:editId="28B343DF">
            <wp:simplePos x="0" y="0"/>
            <wp:positionH relativeFrom="column">
              <wp:posOffset>872490</wp:posOffset>
            </wp:positionH>
            <wp:positionV relativeFrom="paragraph">
              <wp:posOffset>4507230</wp:posOffset>
            </wp:positionV>
            <wp:extent cx="4952365" cy="4457065"/>
            <wp:effectExtent l="0" t="0" r="0" b="635"/>
            <wp:wrapNone/>
            <wp:docPr id="621820975" name="Imagem 621820975" descr="Uma imagem com texto, captura de ecrã, software, Página web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B22955D5-5FF6-0510-B29C-2571A0C979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texto, captura de ecrã, software, Página web&#10;&#10;Descrição gerada automaticamente">
                      <a:extLst>
                        <a:ext uri="{FF2B5EF4-FFF2-40B4-BE49-F238E27FC236}">
                          <a16:creationId xmlns:a16="http://schemas.microsoft.com/office/drawing/2014/main" id="{B22955D5-5FF6-0510-B29C-2571A0C979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6C71" w:rsidRPr="00056C71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682517A" wp14:editId="739604EF">
                <wp:simplePos x="0" y="0"/>
                <wp:positionH relativeFrom="page">
                  <wp:align>right</wp:align>
                </wp:positionH>
                <wp:positionV relativeFrom="paragraph">
                  <wp:posOffset>3064593</wp:posOffset>
                </wp:positionV>
                <wp:extent cx="2433320" cy="307340"/>
                <wp:effectExtent l="0" t="0" r="0" b="0"/>
                <wp:wrapNone/>
                <wp:docPr id="511460237" name="Caixa de texto 51146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332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ED6D6C4" w14:textId="77777777" w:rsidR="00056C71" w:rsidRDefault="00056C71" w:rsidP="00056C71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Carrinho Compras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2517A" id="Caixa de texto 511460237" o:spid="_x0000_s1073" type="#_x0000_t202" style="position:absolute;margin-left:140.4pt;margin-top:241.3pt;width:191.6pt;height:24.2pt;z-index:251798528;visibility:visible;mso-wrap-style:non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" filled="f" stroked="f">
                <v:textbox style="mso-fit-shape-to-text:t">
                  <w:txbxContent>
                    <w:p w14:paraId="4ED6D6C4" w14:textId="77777777" w:rsidR="00056C71" w:rsidRDefault="00056C71" w:rsidP="00056C71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Carrinho Compras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B6B56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01D3782" wp14:editId="72EADD9B">
                <wp:simplePos x="0" y="0"/>
                <wp:positionH relativeFrom="column">
                  <wp:posOffset>1513205</wp:posOffset>
                </wp:positionH>
                <wp:positionV relativeFrom="paragraph">
                  <wp:posOffset>4068445</wp:posOffset>
                </wp:positionV>
                <wp:extent cx="4537075" cy="635"/>
                <wp:effectExtent l="0" t="0" r="0" b="0"/>
                <wp:wrapNone/>
                <wp:docPr id="3177620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E134DE" w14:textId="253D9EA9" w:rsidR="00DB6B56" w:rsidRPr="00367D2F" w:rsidRDefault="00DB6B56" w:rsidP="00DB6B56">
                            <w:pPr>
                              <w:pStyle w:val="Legenda"/>
                            </w:pPr>
                            <w:bookmarkStart w:id="82" w:name="_Toc152166168"/>
                            <w:r>
                              <w:t xml:space="preserve">Figura </w:t>
                            </w:r>
                            <w:fldSimple w:instr=" SEQ Figura \* ARABIC ">
                              <w:r w:rsidR="00AD2AB6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4123F1">
                              <w:t>Wireframe</w:t>
                            </w:r>
                            <w:proofErr w:type="spellEnd"/>
                            <w:r w:rsidRPr="004123F1">
                              <w:t xml:space="preserve"> </w:t>
                            </w:r>
                            <w:proofErr w:type="spellStart"/>
                            <w:r w:rsidRPr="004123F1">
                              <w:t>user</w:t>
                            </w:r>
                            <w:bookmarkEnd w:id="8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D3782" id="_x0000_s1074" type="#_x0000_t202" style="position:absolute;margin-left:119.15pt;margin-top:320.35pt;width:357.25pt;height: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" stroked="f">
                <v:textbox style="mso-fit-shape-to-text:t" inset="0,0,0,0">
                  <w:txbxContent>
                    <w:p w14:paraId="1EE134DE" w14:textId="253D9EA9" w:rsidR="00DB6B56" w:rsidRPr="00367D2F" w:rsidRDefault="00DB6B56" w:rsidP="00DB6B56">
                      <w:pPr>
                        <w:pStyle w:val="Legenda"/>
                      </w:pPr>
                      <w:bookmarkStart w:id="83" w:name="_Toc152166168"/>
                      <w:r>
                        <w:t xml:space="preserve">Figura </w:t>
                      </w:r>
                      <w:fldSimple w:instr=" SEQ Figura \* ARABIC ">
                        <w:r w:rsidR="00AD2AB6">
                          <w:rPr>
                            <w:noProof/>
                          </w:rPr>
                          <w:t>34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4123F1">
                        <w:t>Wireframe</w:t>
                      </w:r>
                      <w:proofErr w:type="spellEnd"/>
                      <w:r w:rsidRPr="004123F1">
                        <w:t xml:space="preserve"> </w:t>
                      </w:r>
                      <w:proofErr w:type="spellStart"/>
                      <w:r w:rsidRPr="004123F1">
                        <w:t>user</w:t>
                      </w:r>
                      <w:bookmarkEnd w:id="83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56C71" w:rsidRPr="00056C71">
        <w:rPr>
          <w:noProof/>
        </w:rPr>
        <w:drawing>
          <wp:anchor distT="0" distB="0" distL="114300" distR="114300" simplePos="0" relativeHeight="251794432" behindDoc="0" locked="0" layoutInCell="1" allowOverlap="1" wp14:anchorId="132E9ADD" wp14:editId="05F9D359">
            <wp:simplePos x="0" y="0"/>
            <wp:positionH relativeFrom="column">
              <wp:posOffset>1513205</wp:posOffset>
            </wp:positionH>
            <wp:positionV relativeFrom="paragraph">
              <wp:posOffset>-72390</wp:posOffset>
            </wp:positionV>
            <wp:extent cx="4537075" cy="4083685"/>
            <wp:effectExtent l="0" t="0" r="0" b="0"/>
            <wp:wrapNone/>
            <wp:docPr id="1992145554" name="Imagem 1992145554" descr="Uma imagem com texto, captura de ecrã, software, Sistema oper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7DBFD430-3394-CE86-A6A9-780E9F72FE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texto, captura de ecrã, software, Sistema operativo&#10;&#10;Descrição gerada automaticamente">
                      <a:extLst>
                        <a:ext uri="{FF2B5EF4-FFF2-40B4-BE49-F238E27FC236}">
                          <a16:creationId xmlns:a16="http://schemas.microsoft.com/office/drawing/2014/main" id="{7DBFD430-3394-CE86-A6A9-780E9F72FE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6C71" w:rsidRPr="00056C71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88C17F7" wp14:editId="5E4D0554">
                <wp:simplePos x="0" y="0"/>
                <wp:positionH relativeFrom="column">
                  <wp:posOffset>5821680</wp:posOffset>
                </wp:positionH>
                <wp:positionV relativeFrom="paragraph">
                  <wp:posOffset>300355</wp:posOffset>
                </wp:positionV>
                <wp:extent cx="2085340" cy="307340"/>
                <wp:effectExtent l="0" t="0" r="0" b="0"/>
                <wp:wrapNone/>
                <wp:docPr id="610413235" name="Caixa de texto 610413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34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862C9CC" w14:textId="77777777" w:rsidR="00056C71" w:rsidRDefault="00056C71" w:rsidP="00056C71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</w:t>
                            </w:r>
                          </w:p>
                          <w:p w14:paraId="5DDE77E6" w14:textId="77777777" w:rsidR="00056C71" w:rsidRDefault="00056C71" w:rsidP="00056C71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Produto </w:t>
                            </w:r>
                          </w:p>
                          <w:p w14:paraId="5D92E26C" w14:textId="261DBCBD" w:rsidR="00056C71" w:rsidRDefault="00056C71" w:rsidP="00056C71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Login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C17F7" id="Caixa de texto 610413235" o:spid="_x0000_s1075" type="#_x0000_t202" style="position:absolute;margin-left:458.4pt;margin-top:23.65pt;width:164.2pt;height:24.2pt;z-index:251790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" filled="f" stroked="f">
                <v:textbox style="mso-fit-shape-to-text:t">
                  <w:txbxContent>
                    <w:p w14:paraId="1862C9CC" w14:textId="77777777" w:rsidR="00056C71" w:rsidRDefault="00056C71" w:rsidP="00056C71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</w:t>
                      </w:r>
                    </w:p>
                    <w:p w14:paraId="5DDE77E6" w14:textId="77777777" w:rsidR="00056C71" w:rsidRDefault="00056C71" w:rsidP="00056C71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Produto </w:t>
                      </w:r>
                    </w:p>
                    <w:p w14:paraId="5D92E26C" w14:textId="261DBCBD" w:rsidR="00056C71" w:rsidRDefault="00056C71" w:rsidP="00056C71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  <w:r w:rsidR="00056C71" w:rsidRPr="00056C71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2790D5A" wp14:editId="41B36C5F">
                <wp:simplePos x="0" y="0"/>
                <wp:positionH relativeFrom="column">
                  <wp:posOffset>-715617</wp:posOffset>
                </wp:positionH>
                <wp:positionV relativeFrom="paragraph">
                  <wp:posOffset>146878</wp:posOffset>
                </wp:positionV>
                <wp:extent cx="2266967" cy="307777"/>
                <wp:effectExtent l="0" t="0" r="0" b="0"/>
                <wp:wrapNone/>
                <wp:docPr id="1892145759" name="Caixa de texto 1892145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67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795DD13" w14:textId="77777777" w:rsidR="00056C71" w:rsidRDefault="00056C71" w:rsidP="00056C71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Página Principal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90D5A" id="Caixa de texto 1892145759" o:spid="_x0000_s1076" type="#_x0000_t202" style="position:absolute;margin-left:-56.35pt;margin-top:11.55pt;width:178.5pt;height:24.25pt;z-index:251786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" filled="f" stroked="f">
                <v:textbox style="mso-fit-shape-to-text:t">
                  <w:txbxContent>
                    <w:p w14:paraId="2795DD13" w14:textId="77777777" w:rsidR="00056C71" w:rsidRDefault="00056C71" w:rsidP="00056C71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Página Principal</w:t>
                      </w:r>
                    </w:p>
                  </w:txbxContent>
                </v:textbox>
              </v:shape>
            </w:pict>
          </mc:Fallback>
        </mc:AlternateContent>
      </w:r>
      <w:r w:rsidR="004B3F76">
        <w:br w:type="page"/>
      </w:r>
    </w:p>
    <w:p w14:paraId="157C7920" w14:textId="57A5FC8D" w:rsidR="004B3F76" w:rsidRPr="003E4B9E" w:rsidRDefault="00F565C6">
      <w:pPr>
        <w:spacing w:after="160"/>
        <w:jc w:val="left"/>
      </w:pPr>
      <w:r w:rsidRPr="00F565C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144F6CF" wp14:editId="35F5CF50">
                <wp:simplePos x="0" y="0"/>
                <wp:positionH relativeFrom="column">
                  <wp:posOffset>5034446</wp:posOffset>
                </wp:positionH>
                <wp:positionV relativeFrom="paragraph">
                  <wp:posOffset>1169477</wp:posOffset>
                </wp:positionV>
                <wp:extent cx="2970530" cy="307340"/>
                <wp:effectExtent l="0" t="0" r="0" b="0"/>
                <wp:wrapNone/>
                <wp:docPr id="1230959775" name="Caixa de texto 123095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053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78FF7B7" w14:textId="77777777" w:rsidR="00F565C6" w:rsidRDefault="00F565C6" w:rsidP="00F565C6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Atividade </w:t>
                            </w:r>
                          </w:p>
                          <w:p w14:paraId="3B316C62" w14:textId="77777777" w:rsidR="00F565C6" w:rsidRDefault="00F565C6" w:rsidP="00F565C6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Pagamento </w:t>
                            </w:r>
                          </w:p>
                          <w:p w14:paraId="2C1B0194" w14:textId="26057A4C" w:rsidR="00F565C6" w:rsidRDefault="00F565C6" w:rsidP="00F565C6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(multibanco) 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4F6CF" id="Caixa de texto 1230959775" o:spid="_x0000_s1077" type="#_x0000_t202" style="position:absolute;margin-left:396.4pt;margin-top:92.1pt;width:233.9pt;height:24.2pt;z-index:251835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" filled="f" stroked="f">
                <v:textbox style="mso-fit-shape-to-text:t">
                  <w:txbxContent>
                    <w:p w14:paraId="478FF7B7" w14:textId="77777777" w:rsidR="00F565C6" w:rsidRDefault="00F565C6" w:rsidP="00F565C6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Atividade </w:t>
                      </w:r>
                    </w:p>
                    <w:p w14:paraId="3B316C62" w14:textId="77777777" w:rsidR="00F565C6" w:rsidRDefault="00F565C6" w:rsidP="00F565C6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Pagamento </w:t>
                      </w:r>
                    </w:p>
                    <w:p w14:paraId="2C1B0194" w14:textId="26057A4C" w:rsidR="00F565C6" w:rsidRDefault="00F565C6" w:rsidP="00F565C6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(multibanco) </w:t>
                      </w:r>
                    </w:p>
                  </w:txbxContent>
                </v:textbox>
              </v:shape>
            </w:pict>
          </mc:Fallback>
        </mc:AlternateContent>
      </w:r>
      <w:r w:rsidRPr="00F565C6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F1DFE6B" wp14:editId="1005CD33">
                <wp:simplePos x="0" y="0"/>
                <wp:positionH relativeFrom="column">
                  <wp:posOffset>5007913</wp:posOffset>
                </wp:positionH>
                <wp:positionV relativeFrom="paragraph">
                  <wp:posOffset>-195911</wp:posOffset>
                </wp:positionV>
                <wp:extent cx="2433320" cy="522605"/>
                <wp:effectExtent l="0" t="0" r="0" b="0"/>
                <wp:wrapNone/>
                <wp:docPr id="58654055" name="Caixa de texto 58654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3320" cy="5226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E1FF911" w14:textId="77777777" w:rsidR="00F565C6" w:rsidRDefault="00F565C6" w:rsidP="00F565C6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</w:t>
                            </w:r>
                          </w:p>
                          <w:p w14:paraId="2B4461A1" w14:textId="77777777" w:rsidR="00F565C6" w:rsidRDefault="00F565C6" w:rsidP="00F565C6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 xml:space="preserve">Pagamento </w:t>
                            </w:r>
                          </w:p>
                          <w:p w14:paraId="180F3640" w14:textId="5A0274B6" w:rsidR="00F565C6" w:rsidRDefault="00F565C6" w:rsidP="00F565C6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(cartão de crédito)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DFE6B" id="Caixa de texto 58654055" o:spid="_x0000_s1078" type="#_x0000_t202" style="position:absolute;margin-left:394.3pt;margin-top:-15.45pt;width:191.6pt;height:41.1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" filled="f" stroked="f">
                <v:textbox style="mso-fit-shape-to-text:t">
                  <w:txbxContent>
                    <w:p w14:paraId="6E1FF911" w14:textId="77777777" w:rsidR="00F565C6" w:rsidRDefault="00F565C6" w:rsidP="00F565C6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</w:t>
                      </w:r>
                    </w:p>
                    <w:p w14:paraId="2B4461A1" w14:textId="77777777" w:rsidR="00F565C6" w:rsidRDefault="00F565C6" w:rsidP="00F565C6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 xml:space="preserve">Pagamento </w:t>
                      </w:r>
                    </w:p>
                    <w:p w14:paraId="180F3640" w14:textId="5A0274B6" w:rsidR="00F565C6" w:rsidRDefault="00F565C6" w:rsidP="00F565C6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(cartão de crédito)</w:t>
                      </w:r>
                    </w:p>
                  </w:txbxContent>
                </v:textbox>
              </v:shape>
            </w:pict>
          </mc:Fallback>
        </mc:AlternateContent>
      </w:r>
      <w:r w:rsidR="00AD2AB6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5D68F28" wp14:editId="7AAADE9C">
                <wp:simplePos x="0" y="0"/>
                <wp:positionH relativeFrom="column">
                  <wp:posOffset>1071245</wp:posOffset>
                </wp:positionH>
                <wp:positionV relativeFrom="paragraph">
                  <wp:posOffset>4262120</wp:posOffset>
                </wp:positionV>
                <wp:extent cx="5043805" cy="635"/>
                <wp:effectExtent l="0" t="0" r="0" b="0"/>
                <wp:wrapNone/>
                <wp:docPr id="126452037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3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0890C1" w14:textId="0DC10A43" w:rsidR="00AD2AB6" w:rsidRPr="00394972" w:rsidRDefault="00AD2AB6" w:rsidP="00AD2AB6">
                            <w:pPr>
                              <w:pStyle w:val="Legenda"/>
                            </w:pPr>
                            <w:bookmarkStart w:id="84" w:name="_Toc152166169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3971CA">
                              <w:t>Wireframe</w:t>
                            </w:r>
                            <w:proofErr w:type="spellEnd"/>
                            <w:r w:rsidRPr="003971CA">
                              <w:t xml:space="preserve"> pagamento (multibanco)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68F28" id="_x0000_s1079" type="#_x0000_t202" style="position:absolute;margin-left:84.35pt;margin-top:335.6pt;width:397.15pt;height:.0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" stroked="f">
                <v:textbox style="mso-fit-shape-to-text:t" inset="0,0,0,0">
                  <w:txbxContent>
                    <w:p w14:paraId="040890C1" w14:textId="0DC10A43" w:rsidR="00AD2AB6" w:rsidRPr="00394972" w:rsidRDefault="00AD2AB6" w:rsidP="00AD2AB6">
                      <w:pPr>
                        <w:pStyle w:val="Legenda"/>
                      </w:pPr>
                      <w:bookmarkStart w:id="85" w:name="_Toc152166169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35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3971CA">
                        <w:t>Wireframe</w:t>
                      </w:r>
                      <w:proofErr w:type="spellEnd"/>
                      <w:r w:rsidRPr="003971CA">
                        <w:t xml:space="preserve"> pagamento (multibanco)</w:t>
                      </w:r>
                      <w:bookmarkEnd w:id="85"/>
                    </w:p>
                  </w:txbxContent>
                </v:textbox>
              </v:shape>
            </w:pict>
          </mc:Fallback>
        </mc:AlternateContent>
      </w:r>
      <w:r w:rsidRPr="00F565C6">
        <w:rPr>
          <w:noProof/>
        </w:rPr>
        <w:drawing>
          <wp:anchor distT="0" distB="0" distL="114300" distR="114300" simplePos="0" relativeHeight="251839488" behindDoc="0" locked="0" layoutInCell="1" allowOverlap="1" wp14:anchorId="407C7310" wp14:editId="5D0ED056">
            <wp:simplePos x="0" y="0"/>
            <wp:positionH relativeFrom="column">
              <wp:posOffset>1071245</wp:posOffset>
            </wp:positionH>
            <wp:positionV relativeFrom="paragraph">
              <wp:posOffset>-334645</wp:posOffset>
            </wp:positionV>
            <wp:extent cx="5043805" cy="4539615"/>
            <wp:effectExtent l="0" t="0" r="4445" b="0"/>
            <wp:wrapNone/>
            <wp:docPr id="60322083" name="Imagem 60322083" descr="Uma imagem com texto, captura de ecrã, software, Ícone de computador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EAA7F1F0-21C5-C47A-B579-C90B13B8E7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 descr="Uma imagem com texto, captura de ecrã, software, Ícone de computador&#10;&#10;Descrição gerada automaticamente">
                      <a:extLst>
                        <a:ext uri="{FF2B5EF4-FFF2-40B4-BE49-F238E27FC236}">
                          <a16:creationId xmlns:a16="http://schemas.microsoft.com/office/drawing/2014/main" id="{EAA7F1F0-21C5-C47A-B579-C90B13B8E7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3805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65C6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C8F1913" wp14:editId="4CD6C54D">
                <wp:simplePos x="0" y="0"/>
                <wp:positionH relativeFrom="column">
                  <wp:posOffset>-723569</wp:posOffset>
                </wp:positionH>
                <wp:positionV relativeFrom="paragraph">
                  <wp:posOffset>180395</wp:posOffset>
                </wp:positionV>
                <wp:extent cx="1887055" cy="307777"/>
                <wp:effectExtent l="0" t="0" r="0" b="0"/>
                <wp:wrapNone/>
                <wp:docPr id="689178642" name="Caixa de texto 68917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7055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ECA7713" w14:textId="77777777" w:rsidR="00F565C6" w:rsidRDefault="00F565C6" w:rsidP="00F565C6">
                            <w:pP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  <w:szCs w:val="28"/>
                              </w:rPr>
                              <w:t>Atividade Pagamento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F1913" id="Caixa de texto 689178642" o:spid="_x0000_s1080" type="#_x0000_t202" style="position:absolute;margin-left:-56.95pt;margin-top:14.2pt;width:148.6pt;height:24.25pt;z-index:251827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" filled="f" stroked="f">
                <v:textbox style="mso-fit-shape-to-text:t">
                  <w:txbxContent>
                    <w:p w14:paraId="7ECA7713" w14:textId="77777777" w:rsidR="00F565C6" w:rsidRDefault="00F565C6" w:rsidP="00F565C6">
                      <w:pP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  <w:szCs w:val="28"/>
                        </w:rPr>
                        <w:t>Atividade Pagamento</w:t>
                      </w:r>
                    </w:p>
                  </w:txbxContent>
                </v:textbox>
              </v:shape>
            </w:pict>
          </mc:Fallback>
        </mc:AlternateContent>
      </w:r>
      <w:r w:rsidR="006B617C">
        <w:br w:type="page"/>
      </w:r>
    </w:p>
    <w:p w14:paraId="66AF600B" w14:textId="2F4A09BD" w:rsidR="003B4176" w:rsidRDefault="00BA68F9" w:rsidP="003B4176">
      <w:pPr>
        <w:pStyle w:val="Ttulo1"/>
      </w:pPr>
      <w:bookmarkStart w:id="86" w:name="_Toc152166134"/>
      <w:r>
        <w:lastRenderedPageBreak/>
        <w:t>Definição</w:t>
      </w:r>
      <w:r w:rsidR="002F201A">
        <w:t xml:space="preserve"> dos </w:t>
      </w:r>
      <w:r>
        <w:t>Serviços</w:t>
      </w:r>
      <w:bookmarkEnd w:id="86"/>
    </w:p>
    <w:p w14:paraId="06B19BB7" w14:textId="7FF1B81D" w:rsidR="00084868" w:rsidRDefault="00084868" w:rsidP="00015B4A"/>
    <w:p w14:paraId="366A335E" w14:textId="3B8D459B" w:rsidR="00807C3E" w:rsidRDefault="00807C3E" w:rsidP="00807C3E">
      <w:pPr>
        <w:ind w:firstLine="431"/>
        <w:rPr>
          <w:highlight w:val="yellow"/>
        </w:rPr>
      </w:pPr>
      <w:r>
        <w:t>Nesta secção est</w:t>
      </w:r>
      <w:r w:rsidR="005E05C5">
        <w:t>á</w:t>
      </w:r>
      <w:r>
        <w:t xml:space="preserve"> representada </w:t>
      </w:r>
      <w:r w:rsidR="005E05C5">
        <w:t>uma</w:t>
      </w:r>
      <w:r>
        <w:t xml:space="preserve"> tabela de todas as rotas customizadas para o funcionamento das funcionalidades implementadas no projeto Carolo Farmacêutica.</w:t>
      </w:r>
    </w:p>
    <w:p w14:paraId="389E1C5D" w14:textId="77777777" w:rsidR="00807C3E" w:rsidRDefault="00807C3E" w:rsidP="1CEC47F0">
      <w:pPr>
        <w:rPr>
          <w:highlight w:val="yellow"/>
        </w:rPr>
        <w:sectPr w:rsidR="00807C3E" w:rsidSect="00D834B2">
          <w:headerReference w:type="default" r:id="rId84"/>
          <w:footerReference w:type="default" r:id="rId85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tbl>
      <w:tblPr>
        <w:tblStyle w:val="TabeladeGrelha4-Destaque5"/>
        <w:tblW w:w="14276" w:type="dxa"/>
        <w:tblLook w:val="04A0" w:firstRow="1" w:lastRow="0" w:firstColumn="1" w:lastColumn="0" w:noHBand="0" w:noVBand="1"/>
      </w:tblPr>
      <w:tblGrid>
        <w:gridCol w:w="760"/>
        <w:gridCol w:w="4791"/>
        <w:gridCol w:w="1414"/>
        <w:gridCol w:w="1972"/>
        <w:gridCol w:w="2886"/>
        <w:gridCol w:w="2453"/>
      </w:tblGrid>
      <w:tr w:rsidR="00313671" w:rsidRPr="00462E37" w14:paraId="6E3FFFE3" w14:textId="77777777" w:rsidTr="00005A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" w:type="dxa"/>
            <w:vAlign w:val="center"/>
          </w:tcPr>
          <w:p w14:paraId="35982D3D" w14:textId="77777777" w:rsidR="00807C3E" w:rsidRPr="00B52EA0" w:rsidRDefault="00807C3E" w:rsidP="000570A3">
            <w:pPr>
              <w:jc w:val="center"/>
              <w:rPr>
                <w:sz w:val="24"/>
                <w:szCs w:val="24"/>
                <w:lang w:val="pt-PT"/>
              </w:rPr>
            </w:pPr>
            <w:r w:rsidRPr="00B52EA0">
              <w:rPr>
                <w:sz w:val="24"/>
                <w:szCs w:val="24"/>
                <w:lang w:val="pt-PT"/>
              </w:rPr>
              <w:lastRenderedPageBreak/>
              <w:t xml:space="preserve">HTTP </w:t>
            </w:r>
            <w:proofErr w:type="spellStart"/>
            <w:r w:rsidRPr="00B52EA0">
              <w:rPr>
                <w:sz w:val="24"/>
                <w:szCs w:val="24"/>
                <w:lang w:val="pt-PT"/>
              </w:rPr>
              <w:t>Verb</w:t>
            </w:r>
            <w:proofErr w:type="spellEnd"/>
          </w:p>
        </w:tc>
        <w:tc>
          <w:tcPr>
            <w:tcW w:w="5390" w:type="dxa"/>
            <w:vAlign w:val="center"/>
          </w:tcPr>
          <w:p w14:paraId="2A0C5A4C" w14:textId="77777777" w:rsidR="00807C3E" w:rsidRPr="00B52EA0" w:rsidRDefault="00807C3E" w:rsidP="000570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proofErr w:type="spellStart"/>
            <w:r w:rsidRPr="00B52EA0">
              <w:rPr>
                <w:sz w:val="24"/>
                <w:szCs w:val="24"/>
                <w:lang w:val="pt-PT"/>
              </w:rPr>
              <w:t>Endpoint</w:t>
            </w:r>
            <w:proofErr w:type="spellEnd"/>
          </w:p>
        </w:tc>
        <w:tc>
          <w:tcPr>
            <w:tcW w:w="1570" w:type="dxa"/>
            <w:vAlign w:val="center"/>
          </w:tcPr>
          <w:p w14:paraId="36F0E6FB" w14:textId="77777777" w:rsidR="00807C3E" w:rsidRPr="00B52EA0" w:rsidRDefault="00807C3E" w:rsidP="000570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00B52EA0">
              <w:rPr>
                <w:sz w:val="24"/>
                <w:szCs w:val="24"/>
                <w:lang w:val="pt-PT"/>
              </w:rPr>
              <w:t>Descrição</w:t>
            </w:r>
          </w:p>
        </w:tc>
        <w:tc>
          <w:tcPr>
            <w:tcW w:w="2202" w:type="dxa"/>
            <w:vAlign w:val="center"/>
          </w:tcPr>
          <w:p w14:paraId="52DA0F10" w14:textId="77777777" w:rsidR="00807C3E" w:rsidRPr="00B52EA0" w:rsidRDefault="00807C3E" w:rsidP="000570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00B52EA0">
              <w:rPr>
                <w:sz w:val="24"/>
                <w:szCs w:val="24"/>
                <w:lang w:val="pt-PT"/>
              </w:rPr>
              <w:t>Parâmetros</w:t>
            </w:r>
          </w:p>
        </w:tc>
        <w:tc>
          <w:tcPr>
            <w:tcW w:w="3235" w:type="dxa"/>
            <w:vAlign w:val="center"/>
          </w:tcPr>
          <w:p w14:paraId="1280B786" w14:textId="77777777" w:rsidR="00807C3E" w:rsidRPr="00B52EA0" w:rsidRDefault="00807C3E" w:rsidP="000570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00B52EA0">
              <w:rPr>
                <w:sz w:val="24"/>
                <w:szCs w:val="24"/>
                <w:lang w:val="pt-PT"/>
              </w:rPr>
              <w:t>Pedido</w:t>
            </w:r>
          </w:p>
        </w:tc>
        <w:tc>
          <w:tcPr>
            <w:tcW w:w="1049" w:type="dxa"/>
            <w:vAlign w:val="center"/>
          </w:tcPr>
          <w:p w14:paraId="6F0D59EE" w14:textId="77777777" w:rsidR="00807C3E" w:rsidRPr="00B52EA0" w:rsidRDefault="00807C3E" w:rsidP="000570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00B52EA0">
              <w:rPr>
                <w:sz w:val="24"/>
                <w:szCs w:val="24"/>
                <w:lang w:val="pt-PT"/>
              </w:rPr>
              <w:t>Resposta</w:t>
            </w:r>
            <w:r>
              <w:rPr>
                <w:sz w:val="24"/>
                <w:szCs w:val="24"/>
                <w:lang w:val="pt-PT"/>
              </w:rPr>
              <w:t xml:space="preserve"> (JSON)</w:t>
            </w:r>
          </w:p>
        </w:tc>
      </w:tr>
      <w:tr w:rsidR="00313671" w:rsidRPr="004063E1" w14:paraId="6B4789B3" w14:textId="77777777" w:rsidTr="00005A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" w:type="dxa"/>
          </w:tcPr>
          <w:p w14:paraId="60F3BA95" w14:textId="12EB0179" w:rsidR="009A66CF" w:rsidRDefault="009A66CF" w:rsidP="006C1F21">
            <w:pPr>
              <w:jc w:val="left"/>
            </w:pPr>
            <w:r>
              <w:t>GET</w:t>
            </w:r>
          </w:p>
        </w:tc>
        <w:tc>
          <w:tcPr>
            <w:tcW w:w="5390" w:type="dxa"/>
          </w:tcPr>
          <w:p w14:paraId="0149D0D5" w14:textId="2A3A49C2" w:rsidR="009A66CF" w:rsidRPr="00CA5754" w:rsidRDefault="009555CE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vendas</w:t>
            </w:r>
            <w:proofErr w:type="spellEnd"/>
            <w:proofErr w:type="gramStart"/>
            <w:r>
              <w:t xml:space="preserve">/{ </w:t>
            </w:r>
            <w:proofErr w:type="spellStart"/>
            <w:r>
              <w:t>estabelecimento</w:t>
            </w:r>
            <w:proofErr w:type="gramEnd"/>
            <w:r>
              <w:t>_id</w:t>
            </w:r>
            <w:proofErr w:type="spellEnd"/>
            <w:r>
              <w:t>}</w:t>
            </w:r>
          </w:p>
        </w:tc>
        <w:tc>
          <w:tcPr>
            <w:tcW w:w="1570" w:type="dxa"/>
          </w:tcPr>
          <w:p w14:paraId="07DD21AC" w14:textId="2DBEA88A" w:rsidR="009A66CF" w:rsidRDefault="009A66CF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Obter</w:t>
            </w:r>
            <w:proofErr w:type="spellEnd"/>
            <w:r>
              <w:t xml:space="preserve"> </w:t>
            </w:r>
            <w:proofErr w:type="spellStart"/>
            <w:r>
              <w:t>todas</w:t>
            </w:r>
            <w:proofErr w:type="spellEnd"/>
            <w:r>
              <w:t xml:space="preserve"> as </w:t>
            </w:r>
            <w:proofErr w:type="spellStart"/>
            <w:r w:rsidR="00DA3D8A">
              <w:t>compras</w:t>
            </w:r>
            <w:proofErr w:type="spellEnd"/>
            <w:r>
              <w:t xml:space="preserve"> </w:t>
            </w:r>
            <w:proofErr w:type="spellStart"/>
            <w:r>
              <w:t>realizadas</w:t>
            </w:r>
            <w:proofErr w:type="spellEnd"/>
            <w:r>
              <w:t>.</w:t>
            </w:r>
          </w:p>
        </w:tc>
        <w:tc>
          <w:tcPr>
            <w:tcW w:w="2202" w:type="dxa"/>
          </w:tcPr>
          <w:p w14:paraId="49616FFE" w14:textId="42F382A1" w:rsidR="006554BA" w:rsidRPr="00664F92" w:rsidRDefault="009555CE" w:rsidP="00664F92">
            <w:pPr>
              <w:pStyle w:val="PargrafodaLista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estabelecimento_id</w:t>
            </w:r>
            <w:proofErr w:type="spellEnd"/>
            <w:r>
              <w:t xml:space="preserve"> (required)</w:t>
            </w:r>
          </w:p>
        </w:tc>
        <w:tc>
          <w:tcPr>
            <w:tcW w:w="3235" w:type="dxa"/>
          </w:tcPr>
          <w:p w14:paraId="3A124492" w14:textId="237C7A16" w:rsidR="009A66CF" w:rsidRDefault="009A66CF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 w:rsidR="009555CE">
              <w:t>vendas</w:t>
            </w:r>
            <w:proofErr w:type="spellEnd"/>
            <w:r w:rsidR="009555CE">
              <w:t>/1</w:t>
            </w:r>
          </w:p>
        </w:tc>
        <w:tc>
          <w:tcPr>
            <w:tcW w:w="1049" w:type="dxa"/>
          </w:tcPr>
          <w:p w14:paraId="6271F101" w14:textId="77777777" w:rsidR="00C87DC7" w:rsidRPr="00C87DC7" w:rsidRDefault="00C87DC7" w:rsidP="00C87DC7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14:ligatures w14:val="standardContextual"/>
              </w:rPr>
            </w:pPr>
            <w:r w:rsidRPr="00C87DC7">
              <w:rPr>
                <w:kern w:val="2"/>
                <w14:ligatures w14:val="standardContextual"/>
              </w:rPr>
              <w:t>{</w:t>
            </w:r>
          </w:p>
          <w:p w14:paraId="4837A64E" w14:textId="4C4CFA9B" w:rsidR="00C87DC7" w:rsidRPr="00C87DC7" w:rsidRDefault="00C87DC7" w:rsidP="00C87DC7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14:ligatures w14:val="standardContextual"/>
              </w:rPr>
            </w:pPr>
            <w:r w:rsidRPr="00C87DC7">
              <w:rPr>
                <w:kern w:val="2"/>
                <w14:ligatures w14:val="standardContextual"/>
              </w:rPr>
              <w:t xml:space="preserve">    data: {</w:t>
            </w:r>
          </w:p>
          <w:p w14:paraId="19F3CA3E" w14:textId="0041570E" w:rsidR="00C87DC7" w:rsidRPr="00C87DC7" w:rsidRDefault="00C87DC7" w:rsidP="00C87DC7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14:ligatures w14:val="standardContextual"/>
              </w:rPr>
            </w:pPr>
            <w:r w:rsidRPr="00C87DC7">
              <w:rPr>
                <w:kern w:val="2"/>
                <w14:ligatures w14:val="standardContextual"/>
              </w:rPr>
              <w:t xml:space="preserve">        Estabelecimento:</w:t>
            </w:r>
            <w:r w:rsidR="006A561F">
              <w:rPr>
                <w:kern w:val="2"/>
                <w14:ligatures w14:val="standardContextual"/>
              </w:rPr>
              <w:t xml:space="preserve"> </w:t>
            </w:r>
            <w:r w:rsidRPr="00C87DC7">
              <w:rPr>
                <w:kern w:val="2"/>
                <w14:ligatures w14:val="standardContextual"/>
              </w:rPr>
              <w:t>Carolo Farmacêutica - Leiria,</w:t>
            </w:r>
          </w:p>
          <w:p w14:paraId="38A26013" w14:textId="7947A885" w:rsidR="00C87DC7" w:rsidRPr="00C87DC7" w:rsidRDefault="00C87DC7" w:rsidP="00C87DC7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14:ligatures w14:val="standardContextual"/>
              </w:rPr>
            </w:pPr>
            <w:r w:rsidRPr="00C87DC7">
              <w:rPr>
                <w:kern w:val="2"/>
                <w14:ligatures w14:val="standardContextual"/>
              </w:rPr>
              <w:t xml:space="preserve">        vendas: {</w:t>
            </w:r>
          </w:p>
          <w:p w14:paraId="484C918B" w14:textId="5137A3C1" w:rsidR="00C87DC7" w:rsidRPr="00C87DC7" w:rsidRDefault="00C87DC7" w:rsidP="00C87DC7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14:ligatures w14:val="standardContextual"/>
              </w:rPr>
            </w:pPr>
            <w:r w:rsidRPr="00C87DC7">
              <w:rPr>
                <w:kern w:val="2"/>
                <w14:ligatures w14:val="standardContextual"/>
              </w:rPr>
              <w:t xml:space="preserve">            valores: 20.00,</w:t>
            </w:r>
          </w:p>
          <w:p w14:paraId="3C7856C4" w14:textId="7AF5319E" w:rsidR="00C87DC7" w:rsidRPr="00C87DC7" w:rsidRDefault="00C87DC7" w:rsidP="00C87DC7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14:ligatures w14:val="standardContextual"/>
              </w:rPr>
            </w:pPr>
            <w:r w:rsidRPr="00C87DC7">
              <w:rPr>
                <w:kern w:val="2"/>
                <w14:ligatures w14:val="standardContextual"/>
              </w:rPr>
              <w:t xml:space="preserve">            data: 24/11/2023</w:t>
            </w:r>
          </w:p>
          <w:p w14:paraId="6FA56BCD" w14:textId="77777777" w:rsidR="00C87DC7" w:rsidRPr="00C87DC7" w:rsidRDefault="00C87DC7" w:rsidP="00C87DC7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14:ligatures w14:val="standardContextual"/>
              </w:rPr>
            </w:pPr>
            <w:r w:rsidRPr="00C87DC7">
              <w:rPr>
                <w:kern w:val="2"/>
                <w14:ligatures w14:val="standardContextual"/>
              </w:rPr>
              <w:t xml:space="preserve">        }</w:t>
            </w:r>
          </w:p>
          <w:p w14:paraId="38258611" w14:textId="77777777" w:rsidR="00C87DC7" w:rsidRPr="00C87DC7" w:rsidRDefault="00C87DC7" w:rsidP="00C87DC7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14:ligatures w14:val="standardContextual"/>
              </w:rPr>
            </w:pPr>
            <w:r w:rsidRPr="00C87DC7">
              <w:rPr>
                <w:kern w:val="2"/>
                <w14:ligatures w14:val="standardContextual"/>
              </w:rPr>
              <w:t xml:space="preserve">    }</w:t>
            </w:r>
          </w:p>
          <w:p w14:paraId="69DD5660" w14:textId="129517EA" w:rsidR="009A66CF" w:rsidRPr="00C87DC7" w:rsidRDefault="00C87DC7" w:rsidP="00C87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87DC7">
              <w:t>}</w:t>
            </w:r>
          </w:p>
        </w:tc>
      </w:tr>
      <w:tr w:rsidR="00192952" w:rsidRPr="004063E1" w14:paraId="15339680" w14:textId="77777777" w:rsidTr="00005A72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" w:type="dxa"/>
          </w:tcPr>
          <w:p w14:paraId="337047C0" w14:textId="54DF4943" w:rsidR="009A66CF" w:rsidRDefault="009A66CF" w:rsidP="006C1F21">
            <w:pPr>
              <w:jc w:val="left"/>
            </w:pPr>
            <w:r>
              <w:t>GET</w:t>
            </w:r>
          </w:p>
        </w:tc>
        <w:tc>
          <w:tcPr>
            <w:tcW w:w="5390" w:type="dxa"/>
          </w:tcPr>
          <w:p w14:paraId="757D4E1D" w14:textId="212B2967" w:rsidR="009A66CF" w:rsidRDefault="00C54E8C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</w:t>
            </w:r>
            <w:r w:rsidR="009A66CF">
              <w:t>espesas</w:t>
            </w:r>
            <w:proofErr w:type="spellEnd"/>
            <w:r>
              <w:t>/{</w:t>
            </w:r>
            <w:proofErr w:type="spellStart"/>
            <w:r>
              <w:t>estabelecimento_id</w:t>
            </w:r>
            <w:proofErr w:type="spellEnd"/>
            <w:r>
              <w:t>}</w:t>
            </w:r>
          </w:p>
        </w:tc>
        <w:tc>
          <w:tcPr>
            <w:tcW w:w="1570" w:type="dxa"/>
          </w:tcPr>
          <w:p w14:paraId="632AA5AB" w14:textId="09E3E947" w:rsidR="009A66CF" w:rsidRDefault="009A66CF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Obter</w:t>
            </w:r>
            <w:proofErr w:type="spellEnd"/>
            <w:r>
              <w:t xml:space="preserve"> </w:t>
            </w:r>
            <w:proofErr w:type="spellStart"/>
            <w:r>
              <w:t>todas</w:t>
            </w:r>
            <w:proofErr w:type="spellEnd"/>
            <w:r>
              <w:t xml:space="preserve"> as </w:t>
            </w:r>
            <w:proofErr w:type="spellStart"/>
            <w:r>
              <w:t>despesas</w:t>
            </w:r>
            <w:proofErr w:type="spellEnd"/>
            <w:r>
              <w:t xml:space="preserve"> </w:t>
            </w:r>
            <w:proofErr w:type="spellStart"/>
            <w:r>
              <w:t>realizadas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loja</w:t>
            </w:r>
            <w:proofErr w:type="spellEnd"/>
            <w:r>
              <w:t>.</w:t>
            </w:r>
          </w:p>
        </w:tc>
        <w:tc>
          <w:tcPr>
            <w:tcW w:w="2202" w:type="dxa"/>
          </w:tcPr>
          <w:p w14:paraId="76228A21" w14:textId="50B25158" w:rsidR="006554BA" w:rsidRPr="00C54E8C" w:rsidRDefault="00005A72" w:rsidP="00C54E8C">
            <w:pPr>
              <w:pStyle w:val="PargrafodaLista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e</w:t>
            </w:r>
            <w:r w:rsidR="006554BA" w:rsidRPr="00C54E8C">
              <w:t>stabelecimento</w:t>
            </w:r>
            <w:r>
              <w:t>_id</w:t>
            </w:r>
            <w:proofErr w:type="spellEnd"/>
            <w:r w:rsidR="006554BA" w:rsidRPr="00C54E8C">
              <w:t xml:space="preserve"> (required)</w:t>
            </w:r>
          </w:p>
        </w:tc>
        <w:tc>
          <w:tcPr>
            <w:tcW w:w="3235" w:type="dxa"/>
          </w:tcPr>
          <w:p w14:paraId="2619FB3E" w14:textId="5206C459" w:rsidR="009A66CF" w:rsidRDefault="009A66CF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 w:rsidR="00C54E8C">
              <w:t>despesas</w:t>
            </w:r>
            <w:proofErr w:type="spellEnd"/>
            <w:r w:rsidR="00C54E8C">
              <w:t>/1</w:t>
            </w:r>
          </w:p>
        </w:tc>
        <w:tc>
          <w:tcPr>
            <w:tcW w:w="1049" w:type="dxa"/>
          </w:tcPr>
          <w:p w14:paraId="3293B60E" w14:textId="77777777" w:rsidR="00313671" w:rsidRPr="00313671" w:rsidRDefault="00313671" w:rsidP="00313671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13671">
              <w:rPr>
                <w:kern w:val="2"/>
                <w:lang w:val="en-GB"/>
                <w14:ligatures w14:val="standardContextual"/>
              </w:rPr>
              <w:t>{</w:t>
            </w:r>
          </w:p>
          <w:p w14:paraId="67BBF880" w14:textId="741C2E24" w:rsidR="00313671" w:rsidRPr="00313671" w:rsidRDefault="00313671" w:rsidP="00313671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13671">
              <w:rPr>
                <w:kern w:val="2"/>
                <w:lang w:val="en-GB"/>
                <w14:ligatures w14:val="standardContextual"/>
              </w:rPr>
              <w:t xml:space="preserve">    data: {</w:t>
            </w:r>
          </w:p>
          <w:p w14:paraId="313926EF" w14:textId="753FFE77" w:rsidR="00313671" w:rsidRPr="00313671" w:rsidRDefault="00313671" w:rsidP="00313671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13671">
              <w:rPr>
                <w:kern w:val="2"/>
                <w:lang w:val="en-GB"/>
                <w14:ligatures w14:val="standardContextual"/>
              </w:rPr>
              <w:t xml:space="preserve">        </w:t>
            </w:r>
            <w:proofErr w:type="spellStart"/>
            <w:r w:rsidRPr="00313671">
              <w:rPr>
                <w:kern w:val="2"/>
                <w:lang w:val="en-GB"/>
                <w14:ligatures w14:val="standardContextual"/>
              </w:rPr>
              <w:t>Estabelecimento</w:t>
            </w:r>
            <w:proofErr w:type="spellEnd"/>
            <w:r w:rsidRPr="00313671">
              <w:rPr>
                <w:kern w:val="2"/>
                <w:lang w:val="en-GB"/>
                <w14:ligatures w14:val="standardContextual"/>
              </w:rPr>
              <w:t xml:space="preserve">: Carolo </w:t>
            </w:r>
            <w:proofErr w:type="spellStart"/>
            <w:r w:rsidRPr="00313671">
              <w:rPr>
                <w:kern w:val="2"/>
                <w:lang w:val="en-GB"/>
                <w14:ligatures w14:val="standardContextual"/>
              </w:rPr>
              <w:t>Farmacêutica</w:t>
            </w:r>
            <w:proofErr w:type="spellEnd"/>
            <w:r w:rsidRPr="00313671">
              <w:rPr>
                <w:kern w:val="2"/>
                <w:lang w:val="en-GB"/>
                <w14:ligatures w14:val="standardContextual"/>
              </w:rPr>
              <w:t xml:space="preserve"> - Leiria,</w:t>
            </w:r>
          </w:p>
          <w:p w14:paraId="78976FE5" w14:textId="59CA1673" w:rsidR="00313671" w:rsidRPr="00313671" w:rsidRDefault="00313671" w:rsidP="00313671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13671">
              <w:rPr>
                <w:kern w:val="2"/>
                <w:lang w:val="en-GB"/>
                <w14:ligatures w14:val="standardContextual"/>
              </w:rPr>
              <w:t xml:space="preserve">        </w:t>
            </w:r>
            <w:proofErr w:type="spellStart"/>
            <w:r w:rsidRPr="00313671">
              <w:rPr>
                <w:kern w:val="2"/>
                <w:lang w:val="en-GB"/>
                <w14:ligatures w14:val="standardContextual"/>
              </w:rPr>
              <w:t>despesas</w:t>
            </w:r>
            <w:proofErr w:type="spellEnd"/>
            <w:r w:rsidRPr="00313671">
              <w:rPr>
                <w:kern w:val="2"/>
                <w:lang w:val="en-GB"/>
                <w14:ligatures w14:val="standardContextual"/>
              </w:rPr>
              <w:t>: {</w:t>
            </w:r>
          </w:p>
          <w:p w14:paraId="64AC928F" w14:textId="0B5DE071" w:rsidR="00313671" w:rsidRPr="00313671" w:rsidRDefault="00313671" w:rsidP="00313671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13671">
              <w:rPr>
                <w:kern w:val="2"/>
                <w:lang w:val="en-GB"/>
                <w14:ligatures w14:val="standardContextual"/>
              </w:rPr>
              <w:t xml:space="preserve">            </w:t>
            </w:r>
            <w:proofErr w:type="spellStart"/>
            <w:r w:rsidRPr="00313671">
              <w:rPr>
                <w:kern w:val="2"/>
                <w:lang w:val="en-GB"/>
                <w14:ligatures w14:val="standardContextual"/>
              </w:rPr>
              <w:t>valores</w:t>
            </w:r>
            <w:proofErr w:type="spellEnd"/>
            <w:r w:rsidRPr="00313671">
              <w:rPr>
                <w:kern w:val="2"/>
                <w:lang w:val="en-GB"/>
                <w14:ligatures w14:val="standardContextual"/>
              </w:rPr>
              <w:t>: 20.00,</w:t>
            </w:r>
          </w:p>
          <w:p w14:paraId="4B7F6738" w14:textId="1054340E" w:rsidR="00313671" w:rsidRPr="00313671" w:rsidRDefault="00313671" w:rsidP="00313671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13671">
              <w:rPr>
                <w:kern w:val="2"/>
                <w:lang w:val="en-GB"/>
                <w14:ligatures w14:val="standardContextual"/>
              </w:rPr>
              <w:t xml:space="preserve">            data: 24/11/2023</w:t>
            </w:r>
          </w:p>
          <w:p w14:paraId="71A79F11" w14:textId="77777777" w:rsidR="00313671" w:rsidRPr="00313671" w:rsidRDefault="00313671" w:rsidP="00313671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13671">
              <w:rPr>
                <w:kern w:val="2"/>
                <w:lang w:val="en-GB"/>
                <w14:ligatures w14:val="standardContextual"/>
              </w:rPr>
              <w:t xml:space="preserve">        }</w:t>
            </w:r>
          </w:p>
          <w:p w14:paraId="468E3334" w14:textId="77777777" w:rsidR="00313671" w:rsidRPr="00313671" w:rsidRDefault="00313671" w:rsidP="00313671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13671">
              <w:rPr>
                <w:kern w:val="2"/>
                <w:lang w:val="en-GB"/>
                <w14:ligatures w14:val="standardContextual"/>
              </w:rPr>
              <w:t xml:space="preserve">    }</w:t>
            </w:r>
          </w:p>
          <w:p w14:paraId="4DC838B0" w14:textId="584F3E9C" w:rsidR="009A66CF" w:rsidRPr="004063E1" w:rsidRDefault="00313671" w:rsidP="003136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13671">
              <w:t>}</w:t>
            </w:r>
          </w:p>
        </w:tc>
      </w:tr>
      <w:tr w:rsidR="00313671" w:rsidRPr="004063E1" w14:paraId="5FA6645D" w14:textId="77777777" w:rsidTr="00005A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" w:type="dxa"/>
          </w:tcPr>
          <w:p w14:paraId="5DE494E1" w14:textId="36B13E84" w:rsidR="00DC6BDF" w:rsidRDefault="00DC6BDF" w:rsidP="006C1F21">
            <w:pPr>
              <w:jc w:val="left"/>
            </w:pPr>
            <w:r>
              <w:t>GET</w:t>
            </w:r>
          </w:p>
        </w:tc>
        <w:tc>
          <w:tcPr>
            <w:tcW w:w="5390" w:type="dxa"/>
          </w:tcPr>
          <w:p w14:paraId="253062EB" w14:textId="46B58EEB" w:rsidR="00DC6BDF" w:rsidRDefault="00B54636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favoritos</w:t>
            </w:r>
            <w:proofErr w:type="spellEnd"/>
            <w:r>
              <w:t>/{</w:t>
            </w:r>
            <w:proofErr w:type="spellStart"/>
            <w:r>
              <w:t>cliente_id</w:t>
            </w:r>
            <w:proofErr w:type="spellEnd"/>
            <w:r>
              <w:t>}</w:t>
            </w:r>
          </w:p>
        </w:tc>
        <w:tc>
          <w:tcPr>
            <w:tcW w:w="1570" w:type="dxa"/>
          </w:tcPr>
          <w:p w14:paraId="4C4F896B" w14:textId="11B6CC50" w:rsidR="00DC6BDF" w:rsidRDefault="00B54636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Obter</w:t>
            </w:r>
            <w:proofErr w:type="spellEnd"/>
            <w:r>
              <w:t xml:space="preserve"> </w:t>
            </w:r>
            <w:proofErr w:type="spellStart"/>
            <w:r>
              <w:t>todos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medicament</w:t>
            </w:r>
            <w:r>
              <w:lastRenderedPageBreak/>
              <w:t>os</w:t>
            </w:r>
            <w:proofErr w:type="spellEnd"/>
            <w:r>
              <w:t xml:space="preserve"> </w:t>
            </w:r>
            <w:proofErr w:type="spellStart"/>
            <w:r>
              <w:t>marcados</w:t>
            </w:r>
            <w:proofErr w:type="spellEnd"/>
            <w:r>
              <w:t xml:space="preserve"> </w:t>
            </w:r>
            <w:proofErr w:type="spellStart"/>
            <w:r>
              <w:t>como</w:t>
            </w:r>
            <w:proofErr w:type="spellEnd"/>
            <w:r>
              <w:t xml:space="preserve"> </w:t>
            </w:r>
            <w:proofErr w:type="spellStart"/>
            <w:r>
              <w:t>favoritos</w:t>
            </w:r>
            <w:proofErr w:type="spellEnd"/>
            <w:r>
              <w:t>.</w:t>
            </w:r>
          </w:p>
        </w:tc>
        <w:tc>
          <w:tcPr>
            <w:tcW w:w="2202" w:type="dxa"/>
          </w:tcPr>
          <w:p w14:paraId="2257A29E" w14:textId="498B91F8" w:rsidR="00DC6BDF" w:rsidRDefault="00B54636" w:rsidP="00CE2C83">
            <w:pPr>
              <w:pStyle w:val="PargrafodaLista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lastRenderedPageBreak/>
              <w:t>cliente_id</w:t>
            </w:r>
            <w:proofErr w:type="spellEnd"/>
            <w:r>
              <w:t xml:space="preserve"> (required)</w:t>
            </w:r>
          </w:p>
        </w:tc>
        <w:tc>
          <w:tcPr>
            <w:tcW w:w="3235" w:type="dxa"/>
          </w:tcPr>
          <w:p w14:paraId="17064B96" w14:textId="54A70332" w:rsidR="00DC6BDF" w:rsidRDefault="00B54636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favoritos</w:t>
            </w:r>
            <w:proofErr w:type="spellEnd"/>
            <w:r>
              <w:t>/</w:t>
            </w:r>
            <w:r w:rsidR="00A3071A">
              <w:t>3</w:t>
            </w:r>
          </w:p>
        </w:tc>
        <w:tc>
          <w:tcPr>
            <w:tcW w:w="1049" w:type="dxa"/>
          </w:tcPr>
          <w:p w14:paraId="616F4608" w14:textId="77777777" w:rsidR="00D03921" w:rsidRPr="00D03921" w:rsidRDefault="00D03921" w:rsidP="00D0392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14:ligatures w14:val="standardContextual"/>
              </w:rPr>
            </w:pPr>
            <w:r w:rsidRPr="00D03921">
              <w:rPr>
                <w:kern w:val="2"/>
                <w14:ligatures w14:val="standardContextual"/>
              </w:rPr>
              <w:t>{</w:t>
            </w:r>
          </w:p>
          <w:p w14:paraId="04DE9559" w14:textId="4E7137A6" w:rsidR="00D03921" w:rsidRPr="00D03921" w:rsidRDefault="00D03921" w:rsidP="00D0392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14:ligatures w14:val="standardContextual"/>
              </w:rPr>
            </w:pPr>
            <w:r w:rsidRPr="00D03921">
              <w:rPr>
                <w:kern w:val="2"/>
                <w14:ligatures w14:val="standardContextual"/>
              </w:rPr>
              <w:t xml:space="preserve">    data: {</w:t>
            </w:r>
          </w:p>
          <w:p w14:paraId="6A143525" w14:textId="47B114CD" w:rsidR="00D03921" w:rsidRPr="00D03921" w:rsidRDefault="00D03921" w:rsidP="00D0392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14:ligatures w14:val="standardContextual"/>
              </w:rPr>
            </w:pPr>
            <w:r w:rsidRPr="00D03921">
              <w:rPr>
                <w:kern w:val="2"/>
                <w14:ligatures w14:val="standardContextual"/>
              </w:rPr>
              <w:lastRenderedPageBreak/>
              <w:t xml:space="preserve">        Favoritos: [</w:t>
            </w:r>
          </w:p>
          <w:p w14:paraId="2447C707" w14:textId="64DB3BEC" w:rsidR="00D03921" w:rsidRPr="00D03921" w:rsidRDefault="00D03921" w:rsidP="00D0392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14:ligatures w14:val="standardContextual"/>
              </w:rPr>
            </w:pPr>
            <w:r w:rsidRPr="00D03921">
              <w:rPr>
                <w:kern w:val="2"/>
                <w14:ligatures w14:val="standardContextual"/>
              </w:rPr>
              <w:t xml:space="preserve">            produto x,</w:t>
            </w:r>
          </w:p>
          <w:p w14:paraId="70AB114F" w14:textId="33A3A586" w:rsidR="00D03921" w:rsidRPr="00D03921" w:rsidRDefault="00D03921" w:rsidP="00D0392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14:ligatures w14:val="standardContextual"/>
              </w:rPr>
            </w:pPr>
            <w:r w:rsidRPr="00D03921">
              <w:rPr>
                <w:kern w:val="2"/>
                <w14:ligatures w14:val="standardContextual"/>
              </w:rPr>
              <w:t xml:space="preserve">            produto y,</w:t>
            </w:r>
          </w:p>
          <w:p w14:paraId="6DC4059F" w14:textId="4EFE16E7" w:rsidR="00D03921" w:rsidRPr="00D03921" w:rsidRDefault="00D03921" w:rsidP="00D0392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14:ligatures w14:val="standardContextual"/>
              </w:rPr>
            </w:pPr>
            <w:r w:rsidRPr="00D03921">
              <w:rPr>
                <w:kern w:val="2"/>
                <w14:ligatures w14:val="standardContextual"/>
              </w:rPr>
              <w:t xml:space="preserve">            produto z</w:t>
            </w:r>
          </w:p>
          <w:p w14:paraId="1418A3C5" w14:textId="77777777" w:rsidR="00D03921" w:rsidRPr="00D03921" w:rsidRDefault="00D03921" w:rsidP="00D0392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14:ligatures w14:val="standardContextual"/>
              </w:rPr>
            </w:pPr>
            <w:r w:rsidRPr="00D03921">
              <w:rPr>
                <w:kern w:val="2"/>
                <w14:ligatures w14:val="standardContextual"/>
              </w:rPr>
              <w:t xml:space="preserve">        ]</w:t>
            </w:r>
          </w:p>
          <w:p w14:paraId="104F6B8D" w14:textId="77777777" w:rsidR="00D03921" w:rsidRPr="00D03921" w:rsidRDefault="00D03921" w:rsidP="00D03921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14:ligatures w14:val="standardContextual"/>
              </w:rPr>
            </w:pPr>
            <w:r w:rsidRPr="00D03921">
              <w:rPr>
                <w:kern w:val="2"/>
                <w14:ligatures w14:val="standardContextual"/>
              </w:rPr>
              <w:t xml:space="preserve">    }</w:t>
            </w:r>
          </w:p>
          <w:p w14:paraId="678E7835" w14:textId="51DDAF6D" w:rsidR="00DC6BDF" w:rsidRPr="003C7F34" w:rsidRDefault="00D03921" w:rsidP="00D039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03921">
              <w:t>}</w:t>
            </w:r>
          </w:p>
        </w:tc>
      </w:tr>
      <w:tr w:rsidR="006A561F" w:rsidRPr="004063E1" w14:paraId="3CD28333" w14:textId="77777777" w:rsidTr="00005A72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" w:type="dxa"/>
          </w:tcPr>
          <w:p w14:paraId="22739A70" w14:textId="67DBEA86" w:rsidR="00B54636" w:rsidRDefault="00B54636" w:rsidP="006C1F21">
            <w:pPr>
              <w:jc w:val="left"/>
            </w:pPr>
            <w:r>
              <w:lastRenderedPageBreak/>
              <w:t>GET</w:t>
            </w:r>
          </w:p>
        </w:tc>
        <w:tc>
          <w:tcPr>
            <w:tcW w:w="5390" w:type="dxa"/>
          </w:tcPr>
          <w:p w14:paraId="47F886BD" w14:textId="3ACF3AEE" w:rsidR="00B54636" w:rsidRDefault="00B54636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estatisticas</w:t>
            </w:r>
            <w:proofErr w:type="spellEnd"/>
            <w:r>
              <w:t>/{</w:t>
            </w:r>
            <w:proofErr w:type="spellStart"/>
            <w:r>
              <w:t>cliente_id</w:t>
            </w:r>
            <w:proofErr w:type="spellEnd"/>
            <w:r>
              <w:t>}</w:t>
            </w:r>
          </w:p>
        </w:tc>
        <w:tc>
          <w:tcPr>
            <w:tcW w:w="1570" w:type="dxa"/>
          </w:tcPr>
          <w:p w14:paraId="2455E883" w14:textId="0A7983A5" w:rsidR="00B54636" w:rsidRDefault="00B54636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Obter</w:t>
            </w:r>
            <w:proofErr w:type="spellEnd"/>
            <w:r>
              <w:t xml:space="preserve"> as </w:t>
            </w:r>
            <w:proofErr w:type="spellStart"/>
            <w:r>
              <w:t>estastísticas</w:t>
            </w:r>
            <w:proofErr w:type="spellEnd"/>
            <w:r>
              <w:t xml:space="preserve"> do </w:t>
            </w:r>
            <w:proofErr w:type="spellStart"/>
            <w:r>
              <w:t>cliente</w:t>
            </w:r>
            <w:proofErr w:type="spellEnd"/>
            <w:r>
              <w:t xml:space="preserve"> com a </w:t>
            </w:r>
            <w:proofErr w:type="spellStart"/>
            <w:r>
              <w:t>sessão</w:t>
            </w:r>
            <w:proofErr w:type="spellEnd"/>
            <w:r>
              <w:t xml:space="preserve"> </w:t>
            </w:r>
            <w:proofErr w:type="spellStart"/>
            <w:r>
              <w:t>iniciada</w:t>
            </w:r>
            <w:proofErr w:type="spellEnd"/>
            <w:r>
              <w:t>.</w:t>
            </w:r>
          </w:p>
        </w:tc>
        <w:tc>
          <w:tcPr>
            <w:tcW w:w="2202" w:type="dxa"/>
          </w:tcPr>
          <w:p w14:paraId="0EC5B9FE" w14:textId="53F652D0" w:rsidR="00B54636" w:rsidRDefault="00B54636" w:rsidP="00CE2C83">
            <w:pPr>
              <w:pStyle w:val="PargrafodaLista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cliente_id</w:t>
            </w:r>
            <w:proofErr w:type="spellEnd"/>
            <w:r>
              <w:t xml:space="preserve"> (required)</w:t>
            </w:r>
          </w:p>
        </w:tc>
        <w:tc>
          <w:tcPr>
            <w:tcW w:w="3235" w:type="dxa"/>
          </w:tcPr>
          <w:p w14:paraId="527CF4ED" w14:textId="7DFF3A87" w:rsidR="00B54636" w:rsidRDefault="00B54636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estatisticas</w:t>
            </w:r>
            <w:proofErr w:type="spellEnd"/>
            <w:r>
              <w:t>/3</w:t>
            </w:r>
          </w:p>
        </w:tc>
        <w:tc>
          <w:tcPr>
            <w:tcW w:w="1049" w:type="dxa"/>
          </w:tcPr>
          <w:p w14:paraId="07A94F27" w14:textId="77777777" w:rsidR="00D75641" w:rsidRPr="00D75641" w:rsidRDefault="00D75641" w:rsidP="00D75641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D75641">
              <w:rPr>
                <w:kern w:val="2"/>
                <w:lang w:val="en-GB"/>
                <w14:ligatures w14:val="standardContextual"/>
              </w:rPr>
              <w:t>{</w:t>
            </w:r>
          </w:p>
          <w:p w14:paraId="054E3BE0" w14:textId="0CA3CC16" w:rsidR="00D75641" w:rsidRPr="00D75641" w:rsidRDefault="00D75641" w:rsidP="00D75641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D75641">
              <w:rPr>
                <w:kern w:val="2"/>
                <w:lang w:val="en-GB"/>
                <w14:ligatures w14:val="standardContextual"/>
              </w:rPr>
              <w:t xml:space="preserve">    data: {</w:t>
            </w:r>
          </w:p>
          <w:p w14:paraId="255BB666" w14:textId="5C43803F" w:rsidR="00D75641" w:rsidRPr="00D75641" w:rsidRDefault="00D75641" w:rsidP="00D75641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D75641">
              <w:rPr>
                <w:kern w:val="2"/>
                <w:lang w:val="en-GB"/>
                <w14:ligatures w14:val="standardContextual"/>
              </w:rPr>
              <w:t xml:space="preserve">        </w:t>
            </w:r>
            <w:proofErr w:type="spellStart"/>
            <w:r w:rsidRPr="00D75641">
              <w:rPr>
                <w:kern w:val="2"/>
                <w:lang w:val="en-GB"/>
                <w14:ligatures w14:val="standardContextual"/>
              </w:rPr>
              <w:t>Estatísticas</w:t>
            </w:r>
            <w:proofErr w:type="spellEnd"/>
            <w:r w:rsidRPr="00D75641">
              <w:rPr>
                <w:kern w:val="2"/>
                <w:lang w:val="en-GB"/>
                <w14:ligatures w14:val="standardContextual"/>
              </w:rPr>
              <w:t>: {</w:t>
            </w:r>
          </w:p>
          <w:p w14:paraId="4A713F78" w14:textId="69ACE98A" w:rsidR="00D75641" w:rsidRPr="00D75641" w:rsidRDefault="00D75641" w:rsidP="00D75641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D75641">
              <w:rPr>
                <w:kern w:val="2"/>
                <w:lang w:val="en-GB"/>
                <w14:ligatures w14:val="standardContextual"/>
              </w:rPr>
              <w:t xml:space="preserve">            </w:t>
            </w:r>
            <w:proofErr w:type="spellStart"/>
            <w:r w:rsidRPr="00D75641">
              <w:rPr>
                <w:kern w:val="2"/>
                <w:lang w:val="en-GB"/>
                <w14:ligatures w14:val="standardContextual"/>
              </w:rPr>
              <w:t>valor</w:t>
            </w:r>
            <w:proofErr w:type="spellEnd"/>
            <w:r w:rsidRPr="00D75641">
              <w:rPr>
                <w:kern w:val="2"/>
                <w:lang w:val="en-GB"/>
                <w14:ligatures w14:val="standardContextual"/>
              </w:rPr>
              <w:t xml:space="preserve"> </w:t>
            </w:r>
            <w:proofErr w:type="spellStart"/>
            <w:r w:rsidRPr="00D75641">
              <w:rPr>
                <w:kern w:val="2"/>
                <w:lang w:val="en-GB"/>
                <w14:ligatures w14:val="standardContextual"/>
              </w:rPr>
              <w:t>gasto</w:t>
            </w:r>
            <w:proofErr w:type="spellEnd"/>
            <w:r w:rsidRPr="00D75641">
              <w:rPr>
                <w:kern w:val="2"/>
                <w:lang w:val="en-GB"/>
                <w14:ligatures w14:val="standardContextual"/>
              </w:rPr>
              <w:t xml:space="preserve"> </w:t>
            </w:r>
            <w:proofErr w:type="spellStart"/>
            <w:r w:rsidRPr="00D75641">
              <w:rPr>
                <w:kern w:val="2"/>
                <w:lang w:val="en-GB"/>
                <w14:ligatures w14:val="standardContextual"/>
              </w:rPr>
              <w:t>em</w:t>
            </w:r>
            <w:proofErr w:type="spellEnd"/>
            <w:r w:rsidRPr="00D75641">
              <w:rPr>
                <w:kern w:val="2"/>
                <w:lang w:val="en-GB"/>
                <w14:ligatures w14:val="standardContextual"/>
              </w:rPr>
              <w:t xml:space="preserve"> </w:t>
            </w:r>
            <w:proofErr w:type="spellStart"/>
            <w:r w:rsidRPr="00D75641">
              <w:rPr>
                <w:kern w:val="2"/>
                <w:lang w:val="en-GB"/>
                <w14:ligatures w14:val="standardContextual"/>
              </w:rPr>
              <w:t>compras</w:t>
            </w:r>
            <w:proofErr w:type="spellEnd"/>
            <w:r w:rsidRPr="00D75641">
              <w:rPr>
                <w:kern w:val="2"/>
                <w:lang w:val="en-GB"/>
                <w14:ligatures w14:val="standardContextual"/>
              </w:rPr>
              <w:t>: 20.00€,</w:t>
            </w:r>
          </w:p>
          <w:p w14:paraId="759CC551" w14:textId="2B686B0C" w:rsidR="00D75641" w:rsidRPr="00D75641" w:rsidRDefault="00D75641" w:rsidP="00D75641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D75641">
              <w:rPr>
                <w:kern w:val="2"/>
                <w:lang w:val="en-GB"/>
                <w14:ligatures w14:val="standardContextual"/>
              </w:rPr>
              <w:t xml:space="preserve">            </w:t>
            </w:r>
            <w:proofErr w:type="spellStart"/>
            <w:r w:rsidRPr="00D75641">
              <w:rPr>
                <w:kern w:val="2"/>
                <w:lang w:val="en-GB"/>
                <w14:ligatures w14:val="standardContextual"/>
              </w:rPr>
              <w:t>medicamentos</w:t>
            </w:r>
            <w:proofErr w:type="spellEnd"/>
            <w:r w:rsidRPr="00D75641">
              <w:rPr>
                <w:kern w:val="2"/>
                <w:lang w:val="en-GB"/>
                <w14:ligatures w14:val="standardContextual"/>
              </w:rPr>
              <w:t xml:space="preserve"> </w:t>
            </w:r>
            <w:proofErr w:type="spellStart"/>
            <w:r w:rsidRPr="00D75641">
              <w:rPr>
                <w:kern w:val="2"/>
                <w:lang w:val="en-GB"/>
                <w14:ligatures w14:val="standardContextual"/>
              </w:rPr>
              <w:t>comprados</w:t>
            </w:r>
            <w:proofErr w:type="spellEnd"/>
            <w:r w:rsidRPr="00D75641">
              <w:rPr>
                <w:kern w:val="2"/>
                <w:lang w:val="en-GB"/>
                <w14:ligatures w14:val="standardContextual"/>
              </w:rPr>
              <w:t xml:space="preserve"> </w:t>
            </w:r>
            <w:proofErr w:type="spellStart"/>
            <w:r w:rsidRPr="00D75641">
              <w:rPr>
                <w:kern w:val="2"/>
                <w:lang w:val="en-GB"/>
                <w14:ligatures w14:val="standardContextual"/>
              </w:rPr>
              <w:t>recentemente</w:t>
            </w:r>
            <w:proofErr w:type="spellEnd"/>
            <w:r w:rsidRPr="00D75641">
              <w:rPr>
                <w:kern w:val="2"/>
                <w:lang w:val="en-GB"/>
                <w14:ligatures w14:val="standardContextual"/>
              </w:rPr>
              <w:t>: [</w:t>
            </w:r>
            <w:proofErr w:type="spellStart"/>
            <w:r w:rsidRPr="00D75641">
              <w:rPr>
                <w:kern w:val="2"/>
                <w:lang w:val="en-GB"/>
                <w14:ligatures w14:val="standardContextual"/>
              </w:rPr>
              <w:t>produto</w:t>
            </w:r>
            <w:proofErr w:type="spellEnd"/>
            <w:r w:rsidRPr="00D75641">
              <w:rPr>
                <w:kern w:val="2"/>
                <w:lang w:val="en-GB"/>
                <w14:ligatures w14:val="standardContextual"/>
              </w:rPr>
              <w:t xml:space="preserve"> x, </w:t>
            </w:r>
            <w:proofErr w:type="spellStart"/>
            <w:r w:rsidRPr="00D75641">
              <w:rPr>
                <w:kern w:val="2"/>
                <w:lang w:val="en-GB"/>
                <w14:ligatures w14:val="standardContextual"/>
              </w:rPr>
              <w:t>produto</w:t>
            </w:r>
            <w:proofErr w:type="spellEnd"/>
            <w:r w:rsidRPr="00D75641">
              <w:rPr>
                <w:kern w:val="2"/>
                <w:lang w:val="en-GB"/>
                <w14:ligatures w14:val="standardContextual"/>
              </w:rPr>
              <w:t xml:space="preserve"> y]</w:t>
            </w:r>
          </w:p>
          <w:p w14:paraId="1A4AB5C1" w14:textId="77777777" w:rsidR="00D75641" w:rsidRPr="00D75641" w:rsidRDefault="00D75641" w:rsidP="00D75641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D75641">
              <w:rPr>
                <w:kern w:val="2"/>
                <w:lang w:val="en-GB"/>
                <w14:ligatures w14:val="standardContextual"/>
              </w:rPr>
              <w:t xml:space="preserve">        }</w:t>
            </w:r>
          </w:p>
          <w:p w14:paraId="3F2B745F" w14:textId="77777777" w:rsidR="00D75641" w:rsidRPr="00D75641" w:rsidRDefault="00D75641" w:rsidP="00D75641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D75641">
              <w:rPr>
                <w:kern w:val="2"/>
                <w:lang w:val="en-GB"/>
                <w14:ligatures w14:val="standardContextual"/>
              </w:rPr>
              <w:t xml:space="preserve">    }</w:t>
            </w:r>
          </w:p>
          <w:p w14:paraId="1ECD1605" w14:textId="011C3064" w:rsidR="00B54636" w:rsidRPr="004063E1" w:rsidRDefault="00D75641" w:rsidP="00D7564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75641">
              <w:t>}</w:t>
            </w:r>
          </w:p>
        </w:tc>
      </w:tr>
      <w:tr w:rsidR="00313671" w:rsidRPr="004063E1" w14:paraId="294E2743" w14:textId="77777777" w:rsidTr="00005A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" w:type="dxa"/>
          </w:tcPr>
          <w:p w14:paraId="7E014796" w14:textId="1A2107C9" w:rsidR="00B54636" w:rsidRDefault="00B54636" w:rsidP="006C1F21">
            <w:pPr>
              <w:jc w:val="left"/>
            </w:pPr>
            <w:r>
              <w:t>GET</w:t>
            </w:r>
          </w:p>
        </w:tc>
        <w:tc>
          <w:tcPr>
            <w:tcW w:w="5390" w:type="dxa"/>
          </w:tcPr>
          <w:p w14:paraId="122449BE" w14:textId="390727E1" w:rsidR="00B54636" w:rsidRDefault="00D04A0F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estabelecimentos</w:t>
            </w:r>
            <w:proofErr w:type="spellEnd"/>
            <w:r>
              <w:t>/{</w:t>
            </w:r>
            <w:proofErr w:type="spellStart"/>
            <w:r>
              <w:t>coordenadas</w:t>
            </w:r>
            <w:proofErr w:type="spellEnd"/>
            <w:r>
              <w:t>}</w:t>
            </w:r>
          </w:p>
        </w:tc>
        <w:tc>
          <w:tcPr>
            <w:tcW w:w="1570" w:type="dxa"/>
          </w:tcPr>
          <w:p w14:paraId="152DC86E" w14:textId="4B1CA757" w:rsidR="00B54636" w:rsidRDefault="00D04A0F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Obter</w:t>
            </w:r>
            <w:proofErr w:type="spellEnd"/>
            <w:r>
              <w:t xml:space="preserve"> a </w:t>
            </w:r>
            <w:proofErr w:type="spellStart"/>
            <w:r>
              <w:t>farmácia</w:t>
            </w:r>
            <w:proofErr w:type="spellEnd"/>
            <w:r>
              <w:t xml:space="preserve">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próxima</w:t>
            </w:r>
            <w:proofErr w:type="spellEnd"/>
            <w:r>
              <w:t xml:space="preserve"> do </w:t>
            </w:r>
            <w:proofErr w:type="spellStart"/>
            <w:r>
              <w:t>Utente</w:t>
            </w:r>
            <w:proofErr w:type="spellEnd"/>
            <w:r>
              <w:t>.</w:t>
            </w:r>
          </w:p>
        </w:tc>
        <w:tc>
          <w:tcPr>
            <w:tcW w:w="2202" w:type="dxa"/>
          </w:tcPr>
          <w:p w14:paraId="186EE59A" w14:textId="168C477F" w:rsidR="00B54636" w:rsidRDefault="00D04A0F" w:rsidP="00CE2C83">
            <w:pPr>
              <w:pStyle w:val="PargrafodaLista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coordenadas</w:t>
            </w:r>
            <w:proofErr w:type="spellEnd"/>
            <w:r>
              <w:t xml:space="preserve"> (required)</w:t>
            </w:r>
          </w:p>
        </w:tc>
        <w:tc>
          <w:tcPr>
            <w:tcW w:w="3235" w:type="dxa"/>
          </w:tcPr>
          <w:p w14:paraId="716AFCEA" w14:textId="343C112F" w:rsidR="00B54636" w:rsidRDefault="00D04A0F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estabelecimentos</w:t>
            </w:r>
            <w:proofErr w:type="spellEnd"/>
            <w:r>
              <w:t>/</w:t>
            </w:r>
            <w:r w:rsidR="000046C6">
              <w:t xml:space="preserve">-7 </w:t>
            </w:r>
            <w:r>
              <w:t>3º NE…</w:t>
            </w:r>
          </w:p>
        </w:tc>
        <w:tc>
          <w:tcPr>
            <w:tcW w:w="1049" w:type="dxa"/>
          </w:tcPr>
          <w:p w14:paraId="34CF24B0" w14:textId="77777777" w:rsidR="00E1107A" w:rsidRPr="00E1107A" w:rsidRDefault="00E1107A" w:rsidP="00E1107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E1107A">
              <w:rPr>
                <w:kern w:val="2"/>
                <w:lang w:val="en-GB"/>
                <w14:ligatures w14:val="standardContextual"/>
              </w:rPr>
              <w:t>{</w:t>
            </w:r>
          </w:p>
          <w:p w14:paraId="09BF56B2" w14:textId="2350E6C5" w:rsidR="00E1107A" w:rsidRPr="00E1107A" w:rsidRDefault="00E1107A" w:rsidP="00E1107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E1107A">
              <w:rPr>
                <w:kern w:val="2"/>
                <w:lang w:val="en-GB"/>
                <w14:ligatures w14:val="standardContextual"/>
              </w:rPr>
              <w:t xml:space="preserve">    data: {</w:t>
            </w:r>
          </w:p>
          <w:p w14:paraId="0C6DAD94" w14:textId="6A21DBA4" w:rsidR="00E1107A" w:rsidRPr="00E1107A" w:rsidRDefault="00E1107A" w:rsidP="00E1107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E1107A">
              <w:rPr>
                <w:kern w:val="2"/>
                <w:lang w:val="en-GB"/>
                <w14:ligatures w14:val="standardContextual"/>
              </w:rPr>
              <w:t xml:space="preserve">        </w:t>
            </w:r>
            <w:proofErr w:type="spellStart"/>
            <w:r w:rsidRPr="00E1107A">
              <w:rPr>
                <w:kern w:val="2"/>
                <w:lang w:val="en-GB"/>
                <w14:ligatures w14:val="standardContextual"/>
              </w:rPr>
              <w:t>coordenadas</w:t>
            </w:r>
            <w:proofErr w:type="spellEnd"/>
            <w:r w:rsidRPr="00E1107A">
              <w:rPr>
                <w:kern w:val="2"/>
                <w:lang w:val="en-GB"/>
                <w14:ligatures w14:val="standardContextual"/>
              </w:rPr>
              <w:t>: -1 NO 73ª…</w:t>
            </w:r>
          </w:p>
          <w:p w14:paraId="66A8C21B" w14:textId="77777777" w:rsidR="00E1107A" w:rsidRPr="00E1107A" w:rsidRDefault="00E1107A" w:rsidP="00E1107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E1107A">
              <w:rPr>
                <w:kern w:val="2"/>
                <w:lang w:val="en-GB"/>
                <w14:ligatures w14:val="standardContextual"/>
              </w:rPr>
              <w:t xml:space="preserve">    }</w:t>
            </w:r>
          </w:p>
          <w:p w14:paraId="30759126" w14:textId="732B809D" w:rsidR="00B54636" w:rsidRPr="004063E1" w:rsidRDefault="00E1107A" w:rsidP="00E110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107A">
              <w:t>}</w:t>
            </w:r>
          </w:p>
        </w:tc>
      </w:tr>
      <w:tr w:rsidR="006A561F" w:rsidRPr="004063E1" w14:paraId="6D5FE093" w14:textId="77777777" w:rsidTr="00005A72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" w:type="dxa"/>
          </w:tcPr>
          <w:p w14:paraId="0ECE84D3" w14:textId="6450DD9C" w:rsidR="009137C6" w:rsidRDefault="009137C6" w:rsidP="006C1F21">
            <w:pPr>
              <w:jc w:val="left"/>
            </w:pPr>
            <w:r>
              <w:lastRenderedPageBreak/>
              <w:t>GET</w:t>
            </w:r>
          </w:p>
        </w:tc>
        <w:tc>
          <w:tcPr>
            <w:tcW w:w="5390" w:type="dxa"/>
          </w:tcPr>
          <w:p w14:paraId="23CA42E9" w14:textId="2A834A24" w:rsidR="009137C6" w:rsidRDefault="009137C6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receitasMedicas</w:t>
            </w:r>
            <w:proofErr w:type="spellEnd"/>
            <w:r>
              <w:t>/{</w:t>
            </w:r>
            <w:proofErr w:type="spellStart"/>
            <w:r>
              <w:t>cliente_id</w:t>
            </w:r>
            <w:proofErr w:type="spellEnd"/>
            <w:r>
              <w:t>}</w:t>
            </w:r>
          </w:p>
        </w:tc>
        <w:tc>
          <w:tcPr>
            <w:tcW w:w="1570" w:type="dxa"/>
          </w:tcPr>
          <w:p w14:paraId="21759739" w14:textId="76B53668" w:rsidR="009137C6" w:rsidRDefault="009137C6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Obter</w:t>
            </w:r>
            <w:proofErr w:type="spellEnd"/>
            <w:r>
              <w:t xml:space="preserve"> </w:t>
            </w:r>
            <w:proofErr w:type="spellStart"/>
            <w:r>
              <w:t>todas</w:t>
            </w:r>
            <w:proofErr w:type="spellEnd"/>
            <w:r>
              <w:t xml:space="preserve"> as </w:t>
            </w:r>
            <w:proofErr w:type="spellStart"/>
            <w:r>
              <w:t>receitas</w:t>
            </w:r>
            <w:proofErr w:type="spellEnd"/>
            <w:r>
              <w:t xml:space="preserve"> </w:t>
            </w:r>
            <w:proofErr w:type="spellStart"/>
            <w:r>
              <w:t>médicas</w:t>
            </w:r>
            <w:proofErr w:type="spellEnd"/>
            <w:r>
              <w:t xml:space="preserve"> do </w:t>
            </w:r>
            <w:proofErr w:type="spellStart"/>
            <w:r>
              <w:t>cliente</w:t>
            </w:r>
            <w:proofErr w:type="spellEnd"/>
            <w:r>
              <w:t xml:space="preserve"> com a </w:t>
            </w:r>
            <w:proofErr w:type="spellStart"/>
            <w:r>
              <w:t>sessão</w:t>
            </w:r>
            <w:proofErr w:type="spellEnd"/>
            <w:r>
              <w:t xml:space="preserve"> </w:t>
            </w:r>
            <w:proofErr w:type="spellStart"/>
            <w:r>
              <w:t>iniciada</w:t>
            </w:r>
            <w:proofErr w:type="spellEnd"/>
            <w:r>
              <w:t>.</w:t>
            </w:r>
          </w:p>
        </w:tc>
        <w:tc>
          <w:tcPr>
            <w:tcW w:w="2202" w:type="dxa"/>
          </w:tcPr>
          <w:p w14:paraId="3737307D" w14:textId="09D88C86" w:rsidR="009137C6" w:rsidRDefault="009137C6" w:rsidP="00CE2C83">
            <w:pPr>
              <w:pStyle w:val="PargrafodaLista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cliente_id</w:t>
            </w:r>
            <w:proofErr w:type="spellEnd"/>
            <w:r>
              <w:t xml:space="preserve"> (required)</w:t>
            </w:r>
          </w:p>
        </w:tc>
        <w:tc>
          <w:tcPr>
            <w:tcW w:w="3235" w:type="dxa"/>
          </w:tcPr>
          <w:p w14:paraId="5B4BE986" w14:textId="157E353C" w:rsidR="009137C6" w:rsidRDefault="009137C6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receitasMedicas</w:t>
            </w:r>
            <w:proofErr w:type="spellEnd"/>
            <w:r>
              <w:t>/3</w:t>
            </w:r>
          </w:p>
        </w:tc>
        <w:tc>
          <w:tcPr>
            <w:tcW w:w="1049" w:type="dxa"/>
          </w:tcPr>
          <w:p w14:paraId="24501F03" w14:textId="77777777" w:rsidR="00192952" w:rsidRPr="00192952" w:rsidRDefault="00192952" w:rsidP="0019295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192952">
              <w:rPr>
                <w:kern w:val="2"/>
                <w:lang w:val="en-GB"/>
                <w14:ligatures w14:val="standardContextual"/>
              </w:rPr>
              <w:t>{</w:t>
            </w:r>
          </w:p>
          <w:p w14:paraId="30C28A4F" w14:textId="5795B12D" w:rsidR="00192952" w:rsidRPr="00192952" w:rsidRDefault="00192952" w:rsidP="0019295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192952">
              <w:rPr>
                <w:kern w:val="2"/>
                <w:lang w:val="en-GB"/>
                <w14:ligatures w14:val="standardContextual"/>
              </w:rPr>
              <w:t xml:space="preserve">    data: {</w:t>
            </w:r>
          </w:p>
          <w:p w14:paraId="3240D8D5" w14:textId="34193B7E" w:rsidR="00192952" w:rsidRPr="00192952" w:rsidRDefault="00192952" w:rsidP="0019295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192952">
              <w:rPr>
                <w:kern w:val="2"/>
                <w:lang w:val="en-GB"/>
                <w14:ligatures w14:val="standardContextual"/>
              </w:rPr>
              <w:t xml:space="preserve">        </w:t>
            </w:r>
            <w:proofErr w:type="spellStart"/>
            <w:r w:rsidRPr="00192952">
              <w:rPr>
                <w:kern w:val="2"/>
                <w:lang w:val="en-GB"/>
                <w14:ligatures w14:val="standardContextual"/>
              </w:rPr>
              <w:t>receitas_médicas</w:t>
            </w:r>
            <w:proofErr w:type="spellEnd"/>
            <w:r w:rsidRPr="00192952">
              <w:rPr>
                <w:kern w:val="2"/>
                <w:lang w:val="en-GB"/>
                <w14:ligatures w14:val="standardContextual"/>
              </w:rPr>
              <w:t>: [</w:t>
            </w:r>
          </w:p>
          <w:p w14:paraId="7CCB3EF0" w14:textId="37B1E762" w:rsidR="00192952" w:rsidRPr="00192952" w:rsidRDefault="00192952" w:rsidP="0019295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192952">
              <w:rPr>
                <w:kern w:val="2"/>
                <w:lang w:val="en-GB"/>
                <w14:ligatures w14:val="standardContextual"/>
              </w:rPr>
              <w:t xml:space="preserve">            receita1,</w:t>
            </w:r>
          </w:p>
          <w:p w14:paraId="1C3A7C0B" w14:textId="72E504CB" w:rsidR="00192952" w:rsidRPr="00192952" w:rsidRDefault="00192952" w:rsidP="0019295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192952">
              <w:rPr>
                <w:kern w:val="2"/>
                <w:lang w:val="en-GB"/>
                <w14:ligatures w14:val="standardContextual"/>
              </w:rPr>
              <w:t xml:space="preserve">            receita2,</w:t>
            </w:r>
          </w:p>
          <w:p w14:paraId="0AB57968" w14:textId="2F7B1799" w:rsidR="00192952" w:rsidRPr="00192952" w:rsidRDefault="00192952" w:rsidP="0019295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192952">
              <w:rPr>
                <w:kern w:val="2"/>
                <w:lang w:val="en-GB"/>
                <w14:ligatures w14:val="standardContextual"/>
              </w:rPr>
              <w:t xml:space="preserve">            receita3</w:t>
            </w:r>
          </w:p>
          <w:p w14:paraId="6EFF423A" w14:textId="77777777" w:rsidR="00192952" w:rsidRPr="00192952" w:rsidRDefault="00192952" w:rsidP="0019295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192952">
              <w:rPr>
                <w:kern w:val="2"/>
                <w:lang w:val="en-GB"/>
                <w14:ligatures w14:val="standardContextual"/>
              </w:rPr>
              <w:t xml:space="preserve">        ]</w:t>
            </w:r>
          </w:p>
          <w:p w14:paraId="519C94CB" w14:textId="77777777" w:rsidR="00192952" w:rsidRPr="00192952" w:rsidRDefault="00192952" w:rsidP="0019295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192952">
              <w:rPr>
                <w:kern w:val="2"/>
                <w:lang w:val="en-GB"/>
                <w14:ligatures w14:val="standardContextual"/>
              </w:rPr>
              <w:t xml:space="preserve">    }</w:t>
            </w:r>
          </w:p>
          <w:p w14:paraId="0A4AA9C7" w14:textId="7F0514F8" w:rsidR="009137C6" w:rsidRPr="004063E1" w:rsidRDefault="00192952" w:rsidP="00192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92952">
              <w:t>}</w:t>
            </w:r>
          </w:p>
        </w:tc>
      </w:tr>
      <w:tr w:rsidR="00313671" w:rsidRPr="004063E1" w14:paraId="1722DF35" w14:textId="77777777" w:rsidTr="00005A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" w:type="dxa"/>
          </w:tcPr>
          <w:p w14:paraId="22C600AC" w14:textId="2E6A16F2" w:rsidR="00176EA9" w:rsidRDefault="00176EA9" w:rsidP="006C1F21">
            <w:pPr>
              <w:jc w:val="left"/>
            </w:pPr>
            <w:r>
              <w:t>GET</w:t>
            </w:r>
          </w:p>
        </w:tc>
        <w:tc>
          <w:tcPr>
            <w:tcW w:w="5390" w:type="dxa"/>
          </w:tcPr>
          <w:p w14:paraId="21148E6B" w14:textId="0CE26937" w:rsidR="00176EA9" w:rsidRDefault="00176EA9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faturas</w:t>
            </w:r>
            <w:proofErr w:type="spellEnd"/>
            <w:r>
              <w:t>/{</w:t>
            </w:r>
            <w:proofErr w:type="spellStart"/>
            <w:r>
              <w:t>cliente_id</w:t>
            </w:r>
            <w:proofErr w:type="spellEnd"/>
            <w:r>
              <w:t>}</w:t>
            </w:r>
          </w:p>
        </w:tc>
        <w:tc>
          <w:tcPr>
            <w:tcW w:w="1570" w:type="dxa"/>
          </w:tcPr>
          <w:p w14:paraId="2CA860BC" w14:textId="67290461" w:rsidR="00176EA9" w:rsidRDefault="00176EA9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Obter</w:t>
            </w:r>
            <w:proofErr w:type="spellEnd"/>
            <w:r>
              <w:t xml:space="preserve"> as </w:t>
            </w:r>
            <w:proofErr w:type="spellStart"/>
            <w:r>
              <w:t>faturas</w:t>
            </w:r>
            <w:proofErr w:type="spellEnd"/>
            <w:r>
              <w:t xml:space="preserve"> do </w:t>
            </w:r>
            <w:proofErr w:type="spellStart"/>
            <w:r>
              <w:t>cliente</w:t>
            </w:r>
            <w:proofErr w:type="spellEnd"/>
            <w:r>
              <w:t xml:space="preserve"> </w:t>
            </w:r>
            <w:proofErr w:type="spellStart"/>
            <w:r>
              <w:t>iniciado</w:t>
            </w:r>
            <w:proofErr w:type="spellEnd"/>
            <w:r>
              <w:t>.</w:t>
            </w:r>
          </w:p>
        </w:tc>
        <w:tc>
          <w:tcPr>
            <w:tcW w:w="2202" w:type="dxa"/>
          </w:tcPr>
          <w:p w14:paraId="5293D92C" w14:textId="35ADD765" w:rsidR="00176EA9" w:rsidRDefault="00E9375B" w:rsidP="00CE2C83">
            <w:pPr>
              <w:pStyle w:val="PargrafodaLista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cliente_id</w:t>
            </w:r>
            <w:proofErr w:type="spellEnd"/>
            <w:r>
              <w:t xml:space="preserve"> (required)</w:t>
            </w:r>
          </w:p>
        </w:tc>
        <w:tc>
          <w:tcPr>
            <w:tcW w:w="3235" w:type="dxa"/>
          </w:tcPr>
          <w:p w14:paraId="0CFF54C3" w14:textId="345DC30B" w:rsidR="00176EA9" w:rsidRDefault="00E9375B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faturas</w:t>
            </w:r>
            <w:proofErr w:type="spellEnd"/>
            <w:r>
              <w:t>/3</w:t>
            </w:r>
          </w:p>
        </w:tc>
        <w:tc>
          <w:tcPr>
            <w:tcW w:w="1049" w:type="dxa"/>
          </w:tcPr>
          <w:p w14:paraId="555B3FDD" w14:textId="77777777" w:rsidR="004E5383" w:rsidRPr="004E5383" w:rsidRDefault="004E5383" w:rsidP="004E5383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4E5383">
              <w:rPr>
                <w:kern w:val="2"/>
                <w:lang w:val="en-GB"/>
                <w14:ligatures w14:val="standardContextual"/>
              </w:rPr>
              <w:t>{</w:t>
            </w:r>
          </w:p>
          <w:p w14:paraId="28ADD56E" w14:textId="07431900" w:rsidR="004E5383" w:rsidRPr="004E5383" w:rsidRDefault="004E5383" w:rsidP="004E5383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4E5383">
              <w:rPr>
                <w:kern w:val="2"/>
                <w:lang w:val="en-GB"/>
                <w14:ligatures w14:val="standardContextual"/>
              </w:rPr>
              <w:t xml:space="preserve">    data: {</w:t>
            </w:r>
          </w:p>
          <w:p w14:paraId="2FE1B620" w14:textId="22CAE66F" w:rsidR="004E5383" w:rsidRPr="004E5383" w:rsidRDefault="004E5383" w:rsidP="004E5383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4E5383">
              <w:rPr>
                <w:kern w:val="2"/>
                <w:lang w:val="en-GB"/>
                <w14:ligatures w14:val="standardContextual"/>
              </w:rPr>
              <w:t xml:space="preserve">        </w:t>
            </w:r>
            <w:proofErr w:type="spellStart"/>
            <w:r w:rsidRPr="004E5383">
              <w:rPr>
                <w:kern w:val="2"/>
                <w:lang w:val="en-GB"/>
                <w14:ligatures w14:val="standardContextual"/>
              </w:rPr>
              <w:t>faturas</w:t>
            </w:r>
            <w:proofErr w:type="spellEnd"/>
            <w:r w:rsidRPr="004E5383">
              <w:rPr>
                <w:kern w:val="2"/>
                <w:lang w:val="en-GB"/>
                <w14:ligatures w14:val="standardContextual"/>
              </w:rPr>
              <w:t>: [</w:t>
            </w:r>
          </w:p>
          <w:p w14:paraId="0114C950" w14:textId="3A31B2CD" w:rsidR="004E5383" w:rsidRPr="004E5383" w:rsidRDefault="004E5383" w:rsidP="004E5383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4E5383">
              <w:rPr>
                <w:kern w:val="2"/>
                <w:lang w:val="en-GB"/>
                <w14:ligatures w14:val="standardContextual"/>
              </w:rPr>
              <w:t xml:space="preserve">            fatura1,</w:t>
            </w:r>
          </w:p>
          <w:p w14:paraId="157BB3D1" w14:textId="1D63D11F" w:rsidR="004E5383" w:rsidRPr="004E5383" w:rsidRDefault="004E5383" w:rsidP="004E5383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4E5383">
              <w:rPr>
                <w:kern w:val="2"/>
                <w:lang w:val="en-GB"/>
                <w14:ligatures w14:val="standardContextual"/>
              </w:rPr>
              <w:t xml:space="preserve">            fatura2,</w:t>
            </w:r>
          </w:p>
          <w:p w14:paraId="45AE23C8" w14:textId="3A079A36" w:rsidR="004E5383" w:rsidRPr="004E5383" w:rsidRDefault="004E5383" w:rsidP="004E5383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4E5383">
              <w:rPr>
                <w:kern w:val="2"/>
                <w:lang w:val="en-GB"/>
                <w14:ligatures w14:val="standardContextual"/>
              </w:rPr>
              <w:t xml:space="preserve">            fatura3</w:t>
            </w:r>
          </w:p>
          <w:p w14:paraId="449F803E" w14:textId="77777777" w:rsidR="004E5383" w:rsidRPr="004E5383" w:rsidRDefault="004E5383" w:rsidP="004E5383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4E5383">
              <w:rPr>
                <w:kern w:val="2"/>
                <w:lang w:val="en-GB"/>
                <w14:ligatures w14:val="standardContextual"/>
              </w:rPr>
              <w:t xml:space="preserve">        ]</w:t>
            </w:r>
          </w:p>
          <w:p w14:paraId="36079EBE" w14:textId="77777777" w:rsidR="004E5383" w:rsidRPr="004E5383" w:rsidRDefault="004E5383" w:rsidP="004E5383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4E5383">
              <w:rPr>
                <w:kern w:val="2"/>
                <w:lang w:val="en-GB"/>
                <w14:ligatures w14:val="standardContextual"/>
              </w:rPr>
              <w:t xml:space="preserve">    }</w:t>
            </w:r>
          </w:p>
          <w:p w14:paraId="3A638645" w14:textId="5D61BF28" w:rsidR="00176EA9" w:rsidRPr="004063E1" w:rsidRDefault="004E5383" w:rsidP="004E538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5383">
              <w:t>}</w:t>
            </w:r>
          </w:p>
        </w:tc>
      </w:tr>
      <w:tr w:rsidR="006A561F" w:rsidRPr="004063E1" w14:paraId="1AF8D376" w14:textId="77777777" w:rsidTr="00005A72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" w:type="dxa"/>
          </w:tcPr>
          <w:p w14:paraId="101F25C8" w14:textId="0CC4DF8C" w:rsidR="00A66FC8" w:rsidRDefault="00A66FC8" w:rsidP="006C1F21">
            <w:pPr>
              <w:jc w:val="left"/>
            </w:pPr>
            <w:r>
              <w:t>GET</w:t>
            </w:r>
          </w:p>
        </w:tc>
        <w:tc>
          <w:tcPr>
            <w:tcW w:w="5390" w:type="dxa"/>
          </w:tcPr>
          <w:p w14:paraId="15F92D2B" w14:textId="5B4BD9A2" w:rsidR="00A66FC8" w:rsidRDefault="00A66FC8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carrinhoCompras</w:t>
            </w:r>
            <w:proofErr w:type="spellEnd"/>
            <w:r>
              <w:t>/{</w:t>
            </w:r>
            <w:proofErr w:type="spellStart"/>
            <w:r>
              <w:t>cliente_id</w:t>
            </w:r>
            <w:proofErr w:type="spellEnd"/>
            <w:r>
              <w:t>}</w:t>
            </w:r>
          </w:p>
        </w:tc>
        <w:tc>
          <w:tcPr>
            <w:tcW w:w="1570" w:type="dxa"/>
          </w:tcPr>
          <w:p w14:paraId="1346975A" w14:textId="41F30A1F" w:rsidR="00A66FC8" w:rsidRDefault="00A66FC8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Obter</w:t>
            </w:r>
            <w:proofErr w:type="spellEnd"/>
            <w:r>
              <w:t xml:space="preserve"> o </w:t>
            </w:r>
            <w:proofErr w:type="spellStart"/>
            <w:r>
              <w:t>carrinho</w:t>
            </w:r>
            <w:proofErr w:type="spellEnd"/>
            <w:r>
              <w:t xml:space="preserve"> de </w:t>
            </w:r>
            <w:proofErr w:type="spellStart"/>
            <w:r>
              <w:t>compras</w:t>
            </w:r>
            <w:proofErr w:type="spellEnd"/>
            <w:r>
              <w:t>.</w:t>
            </w:r>
          </w:p>
        </w:tc>
        <w:tc>
          <w:tcPr>
            <w:tcW w:w="2202" w:type="dxa"/>
          </w:tcPr>
          <w:p w14:paraId="16290B2D" w14:textId="4CED48FE" w:rsidR="00A66FC8" w:rsidRDefault="00A66FC8" w:rsidP="00CE2C83">
            <w:pPr>
              <w:pStyle w:val="PargrafodaLista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cliente_id</w:t>
            </w:r>
            <w:proofErr w:type="spellEnd"/>
            <w:r>
              <w:t xml:space="preserve"> (required)</w:t>
            </w:r>
          </w:p>
        </w:tc>
        <w:tc>
          <w:tcPr>
            <w:tcW w:w="3235" w:type="dxa"/>
          </w:tcPr>
          <w:p w14:paraId="3F9E68A8" w14:textId="0E86588A" w:rsidR="00A66FC8" w:rsidRDefault="00A66FC8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GET </w:t>
            </w:r>
            <w:proofErr w:type="spellStart"/>
            <w:r>
              <w:t>carrinhoCompras</w:t>
            </w:r>
            <w:proofErr w:type="spellEnd"/>
            <w:r>
              <w:t>/3</w:t>
            </w:r>
          </w:p>
        </w:tc>
        <w:tc>
          <w:tcPr>
            <w:tcW w:w="1049" w:type="dxa"/>
          </w:tcPr>
          <w:p w14:paraId="4514498A" w14:textId="77777777" w:rsidR="003477D9" w:rsidRPr="003477D9" w:rsidRDefault="003477D9" w:rsidP="003477D9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477D9">
              <w:rPr>
                <w:kern w:val="2"/>
                <w:lang w:val="en-GB"/>
                <w14:ligatures w14:val="standardContextual"/>
              </w:rPr>
              <w:t>{</w:t>
            </w:r>
          </w:p>
          <w:p w14:paraId="36560122" w14:textId="2EA91CA5" w:rsidR="003477D9" w:rsidRPr="003477D9" w:rsidRDefault="003477D9" w:rsidP="003477D9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477D9">
              <w:rPr>
                <w:kern w:val="2"/>
                <w:lang w:val="en-GB"/>
                <w14:ligatures w14:val="standardContextual"/>
              </w:rPr>
              <w:t xml:space="preserve">    data: {</w:t>
            </w:r>
          </w:p>
          <w:p w14:paraId="1C765291" w14:textId="67678341" w:rsidR="003477D9" w:rsidRPr="003477D9" w:rsidRDefault="003477D9" w:rsidP="003477D9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477D9">
              <w:rPr>
                <w:kern w:val="2"/>
                <w:lang w:val="en-GB"/>
                <w14:ligatures w14:val="standardContextual"/>
              </w:rPr>
              <w:t xml:space="preserve">        </w:t>
            </w:r>
            <w:proofErr w:type="spellStart"/>
            <w:r w:rsidRPr="003477D9">
              <w:rPr>
                <w:kern w:val="2"/>
                <w:lang w:val="en-GB"/>
                <w14:ligatures w14:val="standardContextual"/>
              </w:rPr>
              <w:t>carrinho</w:t>
            </w:r>
            <w:proofErr w:type="spellEnd"/>
            <w:r w:rsidRPr="003477D9">
              <w:rPr>
                <w:kern w:val="2"/>
                <w:lang w:val="en-GB"/>
                <w14:ligatures w14:val="standardContextual"/>
              </w:rPr>
              <w:t xml:space="preserve"> de </w:t>
            </w:r>
            <w:proofErr w:type="spellStart"/>
            <w:r w:rsidRPr="003477D9">
              <w:rPr>
                <w:kern w:val="2"/>
                <w:lang w:val="en-GB"/>
                <w14:ligatures w14:val="standardContextual"/>
              </w:rPr>
              <w:t>compras</w:t>
            </w:r>
            <w:proofErr w:type="spellEnd"/>
            <w:r w:rsidRPr="003477D9">
              <w:rPr>
                <w:kern w:val="2"/>
                <w:lang w:val="en-GB"/>
                <w14:ligatures w14:val="standardContextual"/>
              </w:rPr>
              <w:t>: [</w:t>
            </w:r>
          </w:p>
          <w:p w14:paraId="024A36A8" w14:textId="2A3A95F4" w:rsidR="003477D9" w:rsidRPr="003477D9" w:rsidRDefault="003477D9" w:rsidP="003477D9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477D9">
              <w:rPr>
                <w:kern w:val="2"/>
                <w:lang w:val="en-GB"/>
                <w14:ligatures w14:val="standardContextual"/>
              </w:rPr>
              <w:t xml:space="preserve">            item1,</w:t>
            </w:r>
          </w:p>
          <w:p w14:paraId="741F846C" w14:textId="644D652C" w:rsidR="003477D9" w:rsidRPr="003477D9" w:rsidRDefault="003477D9" w:rsidP="003477D9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477D9">
              <w:rPr>
                <w:kern w:val="2"/>
                <w:lang w:val="en-GB"/>
                <w14:ligatures w14:val="standardContextual"/>
              </w:rPr>
              <w:t xml:space="preserve">            item2,</w:t>
            </w:r>
          </w:p>
          <w:p w14:paraId="782828AE" w14:textId="1811F3E1" w:rsidR="003477D9" w:rsidRPr="003477D9" w:rsidRDefault="003477D9" w:rsidP="003477D9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477D9">
              <w:rPr>
                <w:kern w:val="2"/>
                <w:lang w:val="en-GB"/>
                <w14:ligatures w14:val="standardContextual"/>
              </w:rPr>
              <w:t xml:space="preserve">            item3,</w:t>
            </w:r>
          </w:p>
          <w:p w14:paraId="37AD9F4F" w14:textId="56B6A716" w:rsidR="003477D9" w:rsidRPr="003477D9" w:rsidRDefault="003477D9" w:rsidP="003477D9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477D9">
              <w:rPr>
                <w:kern w:val="2"/>
                <w:lang w:val="en-GB"/>
                <w14:ligatures w14:val="standardContextual"/>
              </w:rPr>
              <w:lastRenderedPageBreak/>
              <w:t xml:space="preserve">            item4</w:t>
            </w:r>
          </w:p>
          <w:p w14:paraId="1AC57C88" w14:textId="77777777" w:rsidR="003477D9" w:rsidRPr="003477D9" w:rsidRDefault="003477D9" w:rsidP="003477D9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477D9">
              <w:rPr>
                <w:kern w:val="2"/>
                <w:lang w:val="en-GB"/>
                <w14:ligatures w14:val="standardContextual"/>
              </w:rPr>
              <w:t xml:space="preserve">        ]</w:t>
            </w:r>
          </w:p>
          <w:p w14:paraId="2547374A" w14:textId="77777777" w:rsidR="003477D9" w:rsidRPr="003477D9" w:rsidRDefault="003477D9" w:rsidP="003477D9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3477D9">
              <w:rPr>
                <w:kern w:val="2"/>
                <w:lang w:val="en-GB"/>
                <w14:ligatures w14:val="standardContextual"/>
              </w:rPr>
              <w:t xml:space="preserve">    }</w:t>
            </w:r>
          </w:p>
          <w:p w14:paraId="3B21CE6C" w14:textId="3820C91B" w:rsidR="00A66FC8" w:rsidRPr="004063E1" w:rsidRDefault="003477D9" w:rsidP="003477D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77D9">
              <w:t>}</w:t>
            </w:r>
          </w:p>
        </w:tc>
      </w:tr>
      <w:tr w:rsidR="00313671" w:rsidRPr="004063E1" w14:paraId="2672ECB6" w14:textId="77777777" w:rsidTr="00005A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" w:type="dxa"/>
          </w:tcPr>
          <w:p w14:paraId="3E829E0A" w14:textId="2C57D471" w:rsidR="00230182" w:rsidRDefault="00230182" w:rsidP="006C1F21">
            <w:pPr>
              <w:jc w:val="left"/>
            </w:pPr>
            <w:r>
              <w:lastRenderedPageBreak/>
              <w:t>POST</w:t>
            </w:r>
          </w:p>
        </w:tc>
        <w:tc>
          <w:tcPr>
            <w:tcW w:w="5390" w:type="dxa"/>
          </w:tcPr>
          <w:p w14:paraId="33F5B86E" w14:textId="7C800E68" w:rsidR="00230182" w:rsidRDefault="00634138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BE3851">
              <w:t>dicionarC</w:t>
            </w:r>
            <w:r w:rsidR="001E29EE">
              <w:t>arrinhoCompras</w:t>
            </w:r>
            <w:proofErr w:type="spellEnd"/>
            <w:r w:rsidR="001E29EE">
              <w:t>/{</w:t>
            </w:r>
            <w:proofErr w:type="spellStart"/>
            <w:r w:rsidR="001E29EE">
              <w:t>produto_id</w:t>
            </w:r>
            <w:proofErr w:type="spellEnd"/>
            <w:r w:rsidR="001E29EE">
              <w:t>}</w:t>
            </w:r>
            <w:r w:rsidR="00BD37CD">
              <w:t>/{</w:t>
            </w:r>
            <w:proofErr w:type="spellStart"/>
            <w:r w:rsidR="00BD37CD">
              <w:t>quantidade</w:t>
            </w:r>
            <w:proofErr w:type="spellEnd"/>
            <w:r w:rsidR="00BD37CD">
              <w:t>}/{</w:t>
            </w:r>
            <w:proofErr w:type="spellStart"/>
            <w:r w:rsidR="00BD37CD">
              <w:t>preco</w:t>
            </w:r>
            <w:proofErr w:type="spellEnd"/>
            <w:r w:rsidR="00BD37CD">
              <w:t>}</w:t>
            </w:r>
          </w:p>
        </w:tc>
        <w:tc>
          <w:tcPr>
            <w:tcW w:w="1570" w:type="dxa"/>
          </w:tcPr>
          <w:p w14:paraId="74B122C8" w14:textId="0BCA8266" w:rsidR="00230182" w:rsidRDefault="00230182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Realizar</w:t>
            </w:r>
            <w:proofErr w:type="spellEnd"/>
            <w:r>
              <w:t xml:space="preserve"> </w:t>
            </w:r>
            <w:proofErr w:type="spellStart"/>
            <w:r>
              <w:t>compra</w:t>
            </w:r>
            <w:proofErr w:type="spellEnd"/>
            <w:r>
              <w:t xml:space="preserve"> de um </w:t>
            </w:r>
            <w:proofErr w:type="spellStart"/>
            <w:r>
              <w:t>medicamento</w:t>
            </w:r>
            <w:proofErr w:type="spellEnd"/>
            <w:r>
              <w:t>.</w:t>
            </w:r>
          </w:p>
        </w:tc>
        <w:tc>
          <w:tcPr>
            <w:tcW w:w="2202" w:type="dxa"/>
          </w:tcPr>
          <w:p w14:paraId="7A6CB8CF" w14:textId="77777777" w:rsidR="00230182" w:rsidRDefault="00BD37CD" w:rsidP="001E29EE">
            <w:pPr>
              <w:pStyle w:val="PargrafodaLista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produto_id</w:t>
            </w:r>
            <w:proofErr w:type="spellEnd"/>
            <w:r>
              <w:t xml:space="preserve"> (required)</w:t>
            </w:r>
          </w:p>
          <w:p w14:paraId="54CA8738" w14:textId="77777777" w:rsidR="00BD37CD" w:rsidRDefault="00BD37CD" w:rsidP="001E29EE">
            <w:pPr>
              <w:pStyle w:val="PargrafodaLista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quantidade</w:t>
            </w:r>
            <w:proofErr w:type="spellEnd"/>
            <w:r>
              <w:t xml:space="preserve"> (required)</w:t>
            </w:r>
          </w:p>
          <w:p w14:paraId="4A905628" w14:textId="17A031EB" w:rsidR="00BD37CD" w:rsidRPr="001E29EE" w:rsidRDefault="00BD37CD" w:rsidP="001E29EE">
            <w:pPr>
              <w:pStyle w:val="PargrafodaLista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preco</w:t>
            </w:r>
            <w:proofErr w:type="spellEnd"/>
            <w:r>
              <w:t xml:space="preserve"> (required)</w:t>
            </w:r>
          </w:p>
        </w:tc>
        <w:tc>
          <w:tcPr>
            <w:tcW w:w="3235" w:type="dxa"/>
          </w:tcPr>
          <w:p w14:paraId="1E460DFB" w14:textId="6F37B86E" w:rsidR="00230182" w:rsidRDefault="00230182" w:rsidP="006C1F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POST </w:t>
            </w:r>
            <w:proofErr w:type="spellStart"/>
            <w:r w:rsidR="00634138">
              <w:t>a</w:t>
            </w:r>
            <w:r w:rsidR="00BE3851">
              <w:t>dicionarCarrinhoCompras</w:t>
            </w:r>
            <w:proofErr w:type="spellEnd"/>
            <w:r w:rsidR="00BE3851">
              <w:t>/2/2/</w:t>
            </w:r>
            <w:r w:rsidR="00B3142B">
              <w:t>1</w:t>
            </w:r>
            <w:r w:rsidR="00BE3851">
              <w:t>.50</w:t>
            </w:r>
          </w:p>
        </w:tc>
        <w:tc>
          <w:tcPr>
            <w:tcW w:w="1049" w:type="dxa"/>
          </w:tcPr>
          <w:p w14:paraId="18B944E1" w14:textId="77777777" w:rsidR="00EA218F" w:rsidRPr="00EA218F" w:rsidRDefault="00EA218F" w:rsidP="00EA218F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EA218F">
              <w:rPr>
                <w:kern w:val="2"/>
                <w:lang w:val="en-GB"/>
                <w14:ligatures w14:val="standardContextual"/>
              </w:rPr>
              <w:t>{</w:t>
            </w:r>
          </w:p>
          <w:p w14:paraId="16943C97" w14:textId="3E55C810" w:rsidR="00EA218F" w:rsidRPr="00EA218F" w:rsidRDefault="00EA218F" w:rsidP="00EA218F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EA218F">
              <w:rPr>
                <w:kern w:val="2"/>
                <w:lang w:val="en-GB"/>
                <w14:ligatures w14:val="standardContextual"/>
              </w:rPr>
              <w:t xml:space="preserve">    data: {</w:t>
            </w:r>
          </w:p>
          <w:p w14:paraId="4FE51FF5" w14:textId="0712BD9D" w:rsidR="00EA218F" w:rsidRPr="00EA218F" w:rsidRDefault="00EA218F" w:rsidP="00EA218F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EA218F">
              <w:rPr>
                <w:kern w:val="2"/>
                <w:lang w:val="en-GB"/>
                <w14:ligatures w14:val="standardContextual"/>
              </w:rPr>
              <w:t xml:space="preserve">        </w:t>
            </w:r>
            <w:proofErr w:type="spellStart"/>
            <w:r w:rsidRPr="00EA218F">
              <w:rPr>
                <w:kern w:val="2"/>
                <w:lang w:val="en-GB"/>
                <w14:ligatures w14:val="standardContextual"/>
              </w:rPr>
              <w:t>carrinho</w:t>
            </w:r>
            <w:proofErr w:type="spellEnd"/>
            <w:r w:rsidRPr="00EA218F">
              <w:rPr>
                <w:kern w:val="2"/>
                <w:lang w:val="en-GB"/>
                <w14:ligatures w14:val="standardContextual"/>
              </w:rPr>
              <w:t xml:space="preserve"> de </w:t>
            </w:r>
            <w:proofErr w:type="spellStart"/>
            <w:r w:rsidRPr="00EA218F">
              <w:rPr>
                <w:kern w:val="2"/>
                <w:lang w:val="en-GB"/>
                <w14:ligatures w14:val="standardContextual"/>
              </w:rPr>
              <w:t>compras</w:t>
            </w:r>
            <w:proofErr w:type="spellEnd"/>
            <w:r w:rsidRPr="00EA218F">
              <w:rPr>
                <w:kern w:val="2"/>
                <w:lang w:val="en-GB"/>
                <w14:ligatures w14:val="standardContextual"/>
              </w:rPr>
              <w:t>: {</w:t>
            </w:r>
          </w:p>
          <w:p w14:paraId="2407CF33" w14:textId="7223735D" w:rsidR="00EA218F" w:rsidRPr="00EA218F" w:rsidRDefault="00EA218F" w:rsidP="00EA218F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EA218F">
              <w:rPr>
                <w:kern w:val="2"/>
                <w:lang w:val="en-GB"/>
                <w14:ligatures w14:val="standardContextual"/>
              </w:rPr>
              <w:t xml:space="preserve">            </w:t>
            </w:r>
            <w:proofErr w:type="spellStart"/>
            <w:r w:rsidRPr="00EA218F">
              <w:rPr>
                <w:kern w:val="2"/>
                <w:lang w:val="en-GB"/>
                <w14:ligatures w14:val="standardContextual"/>
              </w:rPr>
              <w:t>produto</w:t>
            </w:r>
            <w:proofErr w:type="spellEnd"/>
            <w:r w:rsidRPr="00EA218F">
              <w:rPr>
                <w:kern w:val="2"/>
                <w:lang w:val="en-GB"/>
                <w14:ligatures w14:val="standardContextual"/>
              </w:rPr>
              <w:t>: x,</w:t>
            </w:r>
          </w:p>
          <w:p w14:paraId="5AA49F28" w14:textId="6192057B" w:rsidR="00EA218F" w:rsidRPr="00EA218F" w:rsidRDefault="00EA218F" w:rsidP="00EA218F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EA218F">
              <w:rPr>
                <w:kern w:val="2"/>
                <w:lang w:val="en-GB"/>
                <w14:ligatures w14:val="standardContextual"/>
              </w:rPr>
              <w:t xml:space="preserve">            </w:t>
            </w:r>
            <w:proofErr w:type="spellStart"/>
            <w:r w:rsidRPr="00EA218F">
              <w:rPr>
                <w:kern w:val="2"/>
                <w:lang w:val="en-GB"/>
                <w14:ligatures w14:val="standardContextual"/>
              </w:rPr>
              <w:t>quantidade</w:t>
            </w:r>
            <w:proofErr w:type="spellEnd"/>
            <w:r w:rsidRPr="00EA218F">
              <w:rPr>
                <w:kern w:val="2"/>
                <w:lang w:val="en-GB"/>
                <w14:ligatures w14:val="standardContextual"/>
              </w:rPr>
              <w:t>: 3,</w:t>
            </w:r>
          </w:p>
          <w:p w14:paraId="787AB43E" w14:textId="15C0F54D" w:rsidR="00EA218F" w:rsidRPr="00EA218F" w:rsidRDefault="00EA218F" w:rsidP="00EA218F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EA218F">
              <w:rPr>
                <w:kern w:val="2"/>
                <w:lang w:val="en-GB"/>
                <w14:ligatures w14:val="standardContextual"/>
              </w:rPr>
              <w:t xml:space="preserve">            </w:t>
            </w:r>
            <w:proofErr w:type="spellStart"/>
            <w:r w:rsidRPr="00EA218F">
              <w:rPr>
                <w:kern w:val="2"/>
                <w:lang w:val="en-GB"/>
                <w14:ligatures w14:val="standardContextual"/>
              </w:rPr>
              <w:t>Preco</w:t>
            </w:r>
            <w:proofErr w:type="spellEnd"/>
            <w:r w:rsidRPr="00EA218F">
              <w:rPr>
                <w:kern w:val="2"/>
                <w:lang w:val="en-GB"/>
                <w14:ligatures w14:val="standardContextual"/>
              </w:rPr>
              <w:t>: 3 * 2.50</w:t>
            </w:r>
          </w:p>
          <w:p w14:paraId="1661B240" w14:textId="77777777" w:rsidR="00EA218F" w:rsidRPr="00EA218F" w:rsidRDefault="00EA218F" w:rsidP="00EA218F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EA218F">
              <w:rPr>
                <w:kern w:val="2"/>
                <w:lang w:val="en-GB"/>
                <w14:ligatures w14:val="standardContextual"/>
              </w:rPr>
              <w:t xml:space="preserve">        }</w:t>
            </w:r>
          </w:p>
          <w:p w14:paraId="3D000150" w14:textId="77777777" w:rsidR="00EA218F" w:rsidRPr="00EA218F" w:rsidRDefault="00EA218F" w:rsidP="00EA218F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EA218F">
              <w:rPr>
                <w:kern w:val="2"/>
                <w:lang w:val="en-GB"/>
                <w14:ligatures w14:val="standardContextual"/>
              </w:rPr>
              <w:t xml:space="preserve">    }</w:t>
            </w:r>
          </w:p>
          <w:p w14:paraId="00931AAC" w14:textId="443F3F84" w:rsidR="00230182" w:rsidRPr="004063E1" w:rsidRDefault="00EA218F" w:rsidP="00EA21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218F">
              <w:t>}</w:t>
            </w:r>
          </w:p>
        </w:tc>
      </w:tr>
      <w:tr w:rsidR="006A561F" w:rsidRPr="004063E1" w14:paraId="333AE4C6" w14:textId="77777777" w:rsidTr="00005A72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" w:type="dxa"/>
          </w:tcPr>
          <w:p w14:paraId="62CC1A16" w14:textId="5A0BD077" w:rsidR="0096131E" w:rsidRDefault="0096131E" w:rsidP="006C1F21">
            <w:pPr>
              <w:jc w:val="left"/>
            </w:pPr>
            <w:r>
              <w:t>POST</w:t>
            </w:r>
          </w:p>
        </w:tc>
        <w:tc>
          <w:tcPr>
            <w:tcW w:w="5390" w:type="dxa"/>
          </w:tcPr>
          <w:p w14:paraId="4B119D9A" w14:textId="20C3A64B" w:rsidR="0096131E" w:rsidRDefault="0096131E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adicionarFavoritos</w:t>
            </w:r>
            <w:proofErr w:type="spellEnd"/>
            <w:r>
              <w:t>/{</w:t>
            </w:r>
            <w:proofErr w:type="spellStart"/>
            <w:r>
              <w:t>produto_id</w:t>
            </w:r>
            <w:proofErr w:type="spellEnd"/>
            <w:r>
              <w:t>}</w:t>
            </w:r>
          </w:p>
        </w:tc>
        <w:tc>
          <w:tcPr>
            <w:tcW w:w="1570" w:type="dxa"/>
          </w:tcPr>
          <w:p w14:paraId="7DD7EE17" w14:textId="746F7296" w:rsidR="0096131E" w:rsidRDefault="0096131E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Realizar</w:t>
            </w:r>
            <w:proofErr w:type="spellEnd"/>
            <w:r>
              <w:t xml:space="preserve"> o </w:t>
            </w:r>
            <w:proofErr w:type="spellStart"/>
            <w:r>
              <w:t>armazenamento</w:t>
            </w:r>
            <w:proofErr w:type="spellEnd"/>
            <w:r>
              <w:t xml:space="preserve"> do </w:t>
            </w:r>
            <w:proofErr w:type="spellStart"/>
            <w:r>
              <w:t>produto</w:t>
            </w:r>
            <w:proofErr w:type="spellEnd"/>
            <w:r>
              <w:t>.</w:t>
            </w:r>
          </w:p>
        </w:tc>
        <w:tc>
          <w:tcPr>
            <w:tcW w:w="2202" w:type="dxa"/>
          </w:tcPr>
          <w:p w14:paraId="5FD5DDB1" w14:textId="222511D9" w:rsidR="0096131E" w:rsidRDefault="00A75705" w:rsidP="001E29EE">
            <w:pPr>
              <w:pStyle w:val="PargrafodaLista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</w:t>
            </w:r>
            <w:r w:rsidR="0096131E">
              <w:t>roduto_id</w:t>
            </w:r>
            <w:proofErr w:type="spellEnd"/>
            <w:r>
              <w:t xml:space="preserve"> (required)</w:t>
            </w:r>
          </w:p>
        </w:tc>
        <w:tc>
          <w:tcPr>
            <w:tcW w:w="3235" w:type="dxa"/>
          </w:tcPr>
          <w:p w14:paraId="2AA6BA86" w14:textId="1086DB14" w:rsidR="0096131E" w:rsidRDefault="0096131E" w:rsidP="006C1F2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POST </w:t>
            </w:r>
            <w:proofErr w:type="spellStart"/>
            <w:r w:rsidR="00634138">
              <w:t>a</w:t>
            </w:r>
            <w:r>
              <w:t>dicionarFavoritos</w:t>
            </w:r>
            <w:proofErr w:type="spellEnd"/>
            <w:r>
              <w:t>/1</w:t>
            </w:r>
          </w:p>
        </w:tc>
        <w:tc>
          <w:tcPr>
            <w:tcW w:w="1049" w:type="dxa"/>
          </w:tcPr>
          <w:p w14:paraId="2BB90076" w14:textId="77777777" w:rsidR="001B455E" w:rsidRPr="001B455E" w:rsidRDefault="001B455E" w:rsidP="001B455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1B455E">
              <w:rPr>
                <w:kern w:val="2"/>
                <w:lang w:val="en-GB"/>
                <w14:ligatures w14:val="standardContextual"/>
              </w:rPr>
              <w:t>{</w:t>
            </w:r>
          </w:p>
          <w:p w14:paraId="73537346" w14:textId="14C20EEB" w:rsidR="001B455E" w:rsidRPr="001B455E" w:rsidRDefault="001B455E" w:rsidP="001B455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1B455E">
              <w:rPr>
                <w:kern w:val="2"/>
                <w:lang w:val="en-GB"/>
                <w14:ligatures w14:val="standardContextual"/>
              </w:rPr>
              <w:t xml:space="preserve">    data: {</w:t>
            </w:r>
          </w:p>
          <w:p w14:paraId="637A3E69" w14:textId="58E02D27" w:rsidR="001B455E" w:rsidRPr="001B455E" w:rsidRDefault="001B455E" w:rsidP="001B455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1B455E">
              <w:rPr>
                <w:kern w:val="2"/>
                <w:lang w:val="en-GB"/>
                <w14:ligatures w14:val="standardContextual"/>
              </w:rPr>
              <w:t xml:space="preserve">        </w:t>
            </w:r>
            <w:proofErr w:type="spellStart"/>
            <w:r w:rsidRPr="001B455E">
              <w:rPr>
                <w:kern w:val="2"/>
                <w:lang w:val="en-GB"/>
                <w14:ligatures w14:val="standardContextual"/>
              </w:rPr>
              <w:t>adicionar_favoritos</w:t>
            </w:r>
            <w:proofErr w:type="spellEnd"/>
            <w:r w:rsidRPr="001B455E">
              <w:rPr>
                <w:kern w:val="2"/>
                <w:lang w:val="en-GB"/>
                <w14:ligatures w14:val="standardContextual"/>
              </w:rPr>
              <w:t>: [</w:t>
            </w:r>
          </w:p>
          <w:p w14:paraId="63B93741" w14:textId="77E73269" w:rsidR="001B455E" w:rsidRPr="001B455E" w:rsidRDefault="001B455E" w:rsidP="001B455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1B455E">
              <w:rPr>
                <w:kern w:val="2"/>
                <w:lang w:val="en-GB"/>
                <w14:ligatures w14:val="standardContextual"/>
              </w:rPr>
              <w:t xml:space="preserve">            </w:t>
            </w:r>
            <w:proofErr w:type="spellStart"/>
            <w:r w:rsidRPr="001B455E">
              <w:rPr>
                <w:kern w:val="2"/>
                <w:lang w:val="en-GB"/>
                <w14:ligatures w14:val="standardContextual"/>
              </w:rPr>
              <w:t>produto</w:t>
            </w:r>
            <w:proofErr w:type="spellEnd"/>
            <w:r w:rsidRPr="001B455E">
              <w:rPr>
                <w:kern w:val="2"/>
                <w:lang w:val="en-GB"/>
                <w14:ligatures w14:val="standardContextual"/>
              </w:rPr>
              <w:t xml:space="preserve"> x,</w:t>
            </w:r>
          </w:p>
          <w:p w14:paraId="5389B525" w14:textId="181A3325" w:rsidR="001B455E" w:rsidRPr="001B455E" w:rsidRDefault="001B455E" w:rsidP="001B455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1B455E">
              <w:rPr>
                <w:kern w:val="2"/>
                <w:lang w:val="en-GB"/>
                <w14:ligatures w14:val="standardContextual"/>
              </w:rPr>
              <w:t xml:space="preserve">            </w:t>
            </w:r>
            <w:proofErr w:type="spellStart"/>
            <w:r w:rsidRPr="001B455E">
              <w:rPr>
                <w:kern w:val="2"/>
                <w:lang w:val="en-GB"/>
                <w14:ligatures w14:val="standardContextual"/>
              </w:rPr>
              <w:t>produto</w:t>
            </w:r>
            <w:proofErr w:type="spellEnd"/>
            <w:r w:rsidRPr="001B455E">
              <w:rPr>
                <w:kern w:val="2"/>
                <w:lang w:val="en-GB"/>
                <w14:ligatures w14:val="standardContextual"/>
              </w:rPr>
              <w:t xml:space="preserve"> y,</w:t>
            </w:r>
          </w:p>
          <w:p w14:paraId="64F721EF" w14:textId="2A5286FB" w:rsidR="001B455E" w:rsidRPr="001B455E" w:rsidRDefault="001B455E" w:rsidP="001B455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1B455E">
              <w:rPr>
                <w:kern w:val="2"/>
                <w:lang w:val="en-GB"/>
                <w14:ligatures w14:val="standardContextual"/>
              </w:rPr>
              <w:t xml:space="preserve">            </w:t>
            </w:r>
            <w:proofErr w:type="spellStart"/>
            <w:r w:rsidRPr="001B455E">
              <w:rPr>
                <w:kern w:val="2"/>
                <w:lang w:val="en-GB"/>
                <w14:ligatures w14:val="standardContextual"/>
              </w:rPr>
              <w:t>produto</w:t>
            </w:r>
            <w:proofErr w:type="spellEnd"/>
            <w:r w:rsidRPr="001B455E">
              <w:rPr>
                <w:kern w:val="2"/>
                <w:lang w:val="en-GB"/>
                <w14:ligatures w14:val="standardContextual"/>
              </w:rPr>
              <w:t xml:space="preserve"> z</w:t>
            </w:r>
          </w:p>
          <w:p w14:paraId="77DDB153" w14:textId="77777777" w:rsidR="001B455E" w:rsidRPr="001B455E" w:rsidRDefault="001B455E" w:rsidP="001B455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1B455E">
              <w:rPr>
                <w:kern w:val="2"/>
                <w:lang w:val="en-GB"/>
                <w14:ligatures w14:val="standardContextual"/>
              </w:rPr>
              <w:t xml:space="preserve">        ]</w:t>
            </w:r>
          </w:p>
          <w:p w14:paraId="0EE8C5C0" w14:textId="77777777" w:rsidR="001B455E" w:rsidRPr="001B455E" w:rsidRDefault="001B455E" w:rsidP="001B455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1B455E">
              <w:rPr>
                <w:kern w:val="2"/>
                <w:lang w:val="en-GB"/>
                <w14:ligatures w14:val="standardContextual"/>
              </w:rPr>
              <w:t xml:space="preserve">    }</w:t>
            </w:r>
          </w:p>
          <w:p w14:paraId="594E7DBF" w14:textId="12F70F53" w:rsidR="0096131E" w:rsidRPr="004063E1" w:rsidRDefault="001B455E" w:rsidP="001B45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455E">
              <w:t>}</w:t>
            </w:r>
          </w:p>
        </w:tc>
      </w:tr>
      <w:tr w:rsidR="00313671" w:rsidRPr="004063E1" w14:paraId="1DFDF104" w14:textId="77777777" w:rsidTr="00005A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" w:type="dxa"/>
          </w:tcPr>
          <w:p w14:paraId="4771ED98" w14:textId="504C7532" w:rsidR="009C5DD7" w:rsidRDefault="009C5DD7" w:rsidP="009C5DD7">
            <w:pPr>
              <w:jc w:val="left"/>
            </w:pPr>
            <w:r>
              <w:lastRenderedPageBreak/>
              <w:t>PUT</w:t>
            </w:r>
          </w:p>
        </w:tc>
        <w:tc>
          <w:tcPr>
            <w:tcW w:w="5390" w:type="dxa"/>
          </w:tcPr>
          <w:p w14:paraId="78B4AD77" w14:textId="303364F0" w:rsidR="009C5DD7" w:rsidRDefault="0096131E" w:rsidP="009C5DD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1E29EE">
              <w:t>lterarC</w:t>
            </w:r>
            <w:r w:rsidR="009C5DD7">
              <w:t>arrinho</w:t>
            </w:r>
            <w:r w:rsidR="001E29EE">
              <w:t>C</w:t>
            </w:r>
            <w:r w:rsidR="009C5DD7">
              <w:t>ompras</w:t>
            </w:r>
            <w:proofErr w:type="spellEnd"/>
            <w:r w:rsidR="009C5DD7">
              <w:t>/{</w:t>
            </w:r>
            <w:proofErr w:type="spellStart"/>
            <w:r w:rsidR="0061053B">
              <w:t>produto_</w:t>
            </w:r>
            <w:r w:rsidR="00181F81">
              <w:t>id</w:t>
            </w:r>
            <w:proofErr w:type="spellEnd"/>
            <w:r w:rsidR="009C5DD7">
              <w:t>}</w:t>
            </w:r>
            <w:r w:rsidR="00BE2BEB">
              <w:t>/{</w:t>
            </w:r>
            <w:proofErr w:type="spellStart"/>
            <w:r w:rsidR="00BE2BEB">
              <w:t>quantidade</w:t>
            </w:r>
            <w:proofErr w:type="spellEnd"/>
            <w:r w:rsidR="00BE2BEB">
              <w:t>}</w:t>
            </w:r>
          </w:p>
        </w:tc>
        <w:tc>
          <w:tcPr>
            <w:tcW w:w="1570" w:type="dxa"/>
          </w:tcPr>
          <w:p w14:paraId="466FB8D9" w14:textId="6FDCCF26" w:rsidR="009C5DD7" w:rsidRDefault="009C5DD7" w:rsidP="009C5DD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Alterar</w:t>
            </w:r>
            <w:proofErr w:type="spellEnd"/>
            <w:r>
              <w:t xml:space="preserve"> a </w:t>
            </w:r>
            <w:proofErr w:type="spellStart"/>
            <w:r w:rsidR="0061053B">
              <w:t>quantidade</w:t>
            </w:r>
            <w:proofErr w:type="spellEnd"/>
            <w:r>
              <w:t xml:space="preserve"> de</w:t>
            </w:r>
            <w:r w:rsidR="0061053B">
              <w:t xml:space="preserve"> </w:t>
            </w:r>
            <w:proofErr w:type="spellStart"/>
            <w:r w:rsidR="0061053B">
              <w:t>compra</w:t>
            </w:r>
            <w:proofErr w:type="spellEnd"/>
            <w:r w:rsidR="0061053B">
              <w:t xml:space="preserve"> do</w:t>
            </w:r>
            <w:r>
              <w:t xml:space="preserve"> </w:t>
            </w:r>
            <w:proofErr w:type="spellStart"/>
            <w:r>
              <w:t>medicamento</w:t>
            </w:r>
            <w:proofErr w:type="spellEnd"/>
            <w:r>
              <w:t>.</w:t>
            </w:r>
          </w:p>
        </w:tc>
        <w:tc>
          <w:tcPr>
            <w:tcW w:w="2202" w:type="dxa"/>
          </w:tcPr>
          <w:p w14:paraId="4F1C53A2" w14:textId="740896E1" w:rsidR="00181F81" w:rsidRDefault="001E29EE" w:rsidP="009C5DD7">
            <w:pPr>
              <w:pStyle w:val="PargrafodaLista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produto_i</w:t>
            </w:r>
            <w:r w:rsidR="00181F81">
              <w:t>d</w:t>
            </w:r>
            <w:proofErr w:type="spellEnd"/>
            <w:r w:rsidR="00181F81">
              <w:t xml:space="preserve"> (required)</w:t>
            </w:r>
          </w:p>
          <w:p w14:paraId="4713382B" w14:textId="4619ECEF" w:rsidR="009C5DD7" w:rsidRDefault="001E29EE" w:rsidP="009C5DD7">
            <w:pPr>
              <w:pStyle w:val="PargrafodaLista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quantidade</w:t>
            </w:r>
            <w:proofErr w:type="spellEnd"/>
            <w:r>
              <w:t xml:space="preserve"> (required)</w:t>
            </w:r>
          </w:p>
        </w:tc>
        <w:tc>
          <w:tcPr>
            <w:tcW w:w="3235" w:type="dxa"/>
          </w:tcPr>
          <w:p w14:paraId="475EB392" w14:textId="32868B72" w:rsidR="009C5DD7" w:rsidRDefault="009C5DD7" w:rsidP="009C5DD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PUT </w:t>
            </w:r>
            <w:proofErr w:type="spellStart"/>
            <w:r w:rsidR="00634138">
              <w:t>a</w:t>
            </w:r>
            <w:r w:rsidR="001E29EE">
              <w:t>lterarCarrinhoCompras</w:t>
            </w:r>
            <w:proofErr w:type="spellEnd"/>
            <w:r w:rsidR="001E29EE">
              <w:t>/2</w:t>
            </w:r>
            <w:r w:rsidR="00BE2BEB">
              <w:t>/4</w:t>
            </w:r>
          </w:p>
        </w:tc>
        <w:tc>
          <w:tcPr>
            <w:tcW w:w="1049" w:type="dxa"/>
          </w:tcPr>
          <w:p w14:paraId="6B691A88" w14:textId="77777777" w:rsidR="00D85864" w:rsidRPr="00D85864" w:rsidRDefault="00D85864" w:rsidP="00D858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D85864">
              <w:rPr>
                <w:kern w:val="2"/>
                <w:lang w:val="en-GB"/>
                <w14:ligatures w14:val="standardContextual"/>
              </w:rPr>
              <w:t>{</w:t>
            </w:r>
          </w:p>
          <w:p w14:paraId="3A2BB57D" w14:textId="4EBF832B" w:rsidR="00D85864" w:rsidRPr="00D85864" w:rsidRDefault="00D85864" w:rsidP="00D858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D85864">
              <w:rPr>
                <w:kern w:val="2"/>
                <w:lang w:val="en-GB"/>
                <w14:ligatures w14:val="standardContextual"/>
              </w:rPr>
              <w:t xml:space="preserve">    data: {</w:t>
            </w:r>
          </w:p>
          <w:p w14:paraId="39DE4D69" w14:textId="0139422D" w:rsidR="00D85864" w:rsidRPr="00D85864" w:rsidRDefault="00D85864" w:rsidP="00D858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D85864">
              <w:rPr>
                <w:kern w:val="2"/>
                <w:lang w:val="en-GB"/>
                <w14:ligatures w14:val="standardContextual"/>
              </w:rPr>
              <w:t xml:space="preserve">        </w:t>
            </w:r>
            <w:proofErr w:type="spellStart"/>
            <w:r w:rsidRPr="00D85864">
              <w:rPr>
                <w:kern w:val="2"/>
                <w:lang w:val="en-GB"/>
                <w14:ligatures w14:val="standardContextual"/>
              </w:rPr>
              <w:t>alterar_carrinho_de_compras</w:t>
            </w:r>
            <w:proofErr w:type="spellEnd"/>
            <w:r w:rsidRPr="00D85864">
              <w:rPr>
                <w:kern w:val="2"/>
                <w:lang w:val="en-GB"/>
                <w14:ligatures w14:val="standardContextual"/>
              </w:rPr>
              <w:t>: {</w:t>
            </w:r>
          </w:p>
          <w:p w14:paraId="204C762F" w14:textId="104858ED" w:rsidR="00D85864" w:rsidRPr="00D85864" w:rsidRDefault="00D85864" w:rsidP="00D858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D85864">
              <w:rPr>
                <w:kern w:val="2"/>
                <w:lang w:val="en-GB"/>
                <w14:ligatures w14:val="standardContextual"/>
              </w:rPr>
              <w:t xml:space="preserve">            </w:t>
            </w:r>
            <w:proofErr w:type="spellStart"/>
            <w:r w:rsidRPr="00D85864">
              <w:rPr>
                <w:kern w:val="2"/>
                <w:lang w:val="en-GB"/>
                <w14:ligatures w14:val="standardContextual"/>
              </w:rPr>
              <w:t>produto</w:t>
            </w:r>
            <w:proofErr w:type="spellEnd"/>
            <w:r w:rsidRPr="00D85864">
              <w:rPr>
                <w:kern w:val="2"/>
                <w:lang w:val="en-GB"/>
                <w14:ligatures w14:val="standardContextual"/>
              </w:rPr>
              <w:t>: x,</w:t>
            </w:r>
          </w:p>
          <w:p w14:paraId="305EB607" w14:textId="7C914BBA" w:rsidR="00D85864" w:rsidRPr="00D85864" w:rsidRDefault="00D85864" w:rsidP="00D858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D85864">
              <w:rPr>
                <w:kern w:val="2"/>
                <w:lang w:val="en-GB"/>
                <w14:ligatures w14:val="standardContextual"/>
              </w:rPr>
              <w:t xml:space="preserve">            </w:t>
            </w:r>
            <w:proofErr w:type="spellStart"/>
            <w:r w:rsidRPr="00D85864">
              <w:rPr>
                <w:kern w:val="2"/>
                <w:lang w:val="en-GB"/>
                <w14:ligatures w14:val="standardContextual"/>
              </w:rPr>
              <w:t>quantidade</w:t>
            </w:r>
            <w:proofErr w:type="spellEnd"/>
            <w:r w:rsidRPr="00D85864">
              <w:rPr>
                <w:kern w:val="2"/>
                <w:lang w:val="en-GB"/>
                <w14:ligatures w14:val="standardContextual"/>
              </w:rPr>
              <w:t>: 4</w:t>
            </w:r>
          </w:p>
          <w:p w14:paraId="3C79F2ED" w14:textId="77777777" w:rsidR="00D85864" w:rsidRPr="00D85864" w:rsidRDefault="00D85864" w:rsidP="00D858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D85864">
              <w:rPr>
                <w:kern w:val="2"/>
                <w:lang w:val="en-GB"/>
                <w14:ligatures w14:val="standardContextual"/>
              </w:rPr>
              <w:t xml:space="preserve">        }</w:t>
            </w:r>
          </w:p>
          <w:p w14:paraId="2D693368" w14:textId="77777777" w:rsidR="00D85864" w:rsidRPr="00D85864" w:rsidRDefault="00D85864" w:rsidP="00D858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D85864">
              <w:rPr>
                <w:kern w:val="2"/>
                <w:lang w:val="en-GB"/>
                <w14:ligatures w14:val="standardContextual"/>
              </w:rPr>
              <w:t xml:space="preserve">    }</w:t>
            </w:r>
          </w:p>
          <w:p w14:paraId="171BBBBD" w14:textId="37E5F74C" w:rsidR="009C5DD7" w:rsidRPr="004063E1" w:rsidRDefault="00D85864" w:rsidP="00D858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85864">
              <w:t>}</w:t>
            </w:r>
          </w:p>
        </w:tc>
      </w:tr>
      <w:tr w:rsidR="006A561F" w:rsidRPr="004063E1" w14:paraId="556EA243" w14:textId="77777777" w:rsidTr="00005A72">
        <w:trPr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" w:type="dxa"/>
          </w:tcPr>
          <w:p w14:paraId="267D4A11" w14:textId="419A411C" w:rsidR="009C5DD7" w:rsidRDefault="009C5DD7" w:rsidP="009C5DD7">
            <w:pPr>
              <w:jc w:val="left"/>
            </w:pPr>
            <w:r>
              <w:t>DELETE</w:t>
            </w:r>
          </w:p>
        </w:tc>
        <w:tc>
          <w:tcPr>
            <w:tcW w:w="5390" w:type="dxa"/>
          </w:tcPr>
          <w:p w14:paraId="2F8F452B" w14:textId="7CC15939" w:rsidR="009C5DD7" w:rsidRDefault="001E29EE" w:rsidP="009C5DD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apagarC</w:t>
            </w:r>
            <w:r w:rsidR="009C5DD7">
              <w:t>arrinhoCompras</w:t>
            </w:r>
            <w:proofErr w:type="spellEnd"/>
            <w:r w:rsidR="00181F81">
              <w:t>/{</w:t>
            </w:r>
            <w:proofErr w:type="spellStart"/>
            <w:r w:rsidR="0061053B">
              <w:t>produto_</w:t>
            </w:r>
            <w:r w:rsidR="00181F81">
              <w:t>id</w:t>
            </w:r>
            <w:proofErr w:type="spellEnd"/>
            <w:r w:rsidR="00181F81">
              <w:t>}</w:t>
            </w:r>
          </w:p>
        </w:tc>
        <w:tc>
          <w:tcPr>
            <w:tcW w:w="1570" w:type="dxa"/>
          </w:tcPr>
          <w:p w14:paraId="265D580B" w14:textId="0F9CA9D3" w:rsidR="009C5DD7" w:rsidRDefault="009C5DD7" w:rsidP="009C5DD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Apagar</w:t>
            </w:r>
            <w:proofErr w:type="spellEnd"/>
            <w:r>
              <w:t xml:space="preserve"> o </w:t>
            </w:r>
            <w:proofErr w:type="spellStart"/>
            <w:r>
              <w:t>produto</w:t>
            </w:r>
            <w:proofErr w:type="spellEnd"/>
            <w:r>
              <w:t xml:space="preserve"> do </w:t>
            </w:r>
            <w:proofErr w:type="spellStart"/>
            <w:r>
              <w:t>carrinho</w:t>
            </w:r>
            <w:proofErr w:type="spellEnd"/>
            <w:r>
              <w:t xml:space="preserve"> de </w:t>
            </w:r>
            <w:proofErr w:type="spellStart"/>
            <w:r>
              <w:t>compras</w:t>
            </w:r>
            <w:proofErr w:type="spellEnd"/>
            <w:r>
              <w:t>.</w:t>
            </w:r>
          </w:p>
        </w:tc>
        <w:tc>
          <w:tcPr>
            <w:tcW w:w="2202" w:type="dxa"/>
          </w:tcPr>
          <w:p w14:paraId="6607542B" w14:textId="47FC3431" w:rsidR="009C5DD7" w:rsidRDefault="0061053B" w:rsidP="009C5DD7">
            <w:pPr>
              <w:pStyle w:val="PargrafodaLista"/>
              <w:numPr>
                <w:ilvl w:val="0"/>
                <w:numId w:val="29"/>
              </w:numPr>
              <w:ind w:left="384" w:hanging="283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produto_i</w:t>
            </w:r>
            <w:r w:rsidR="00181F81">
              <w:t>d</w:t>
            </w:r>
            <w:proofErr w:type="spellEnd"/>
            <w:r w:rsidR="00181F81">
              <w:t xml:space="preserve"> (required)</w:t>
            </w:r>
          </w:p>
        </w:tc>
        <w:tc>
          <w:tcPr>
            <w:tcW w:w="3235" w:type="dxa"/>
          </w:tcPr>
          <w:p w14:paraId="4234DBF9" w14:textId="43F6E24C" w:rsidR="009C5DD7" w:rsidRDefault="001E29EE" w:rsidP="009C5DD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DELETE </w:t>
            </w:r>
            <w:proofErr w:type="spellStart"/>
            <w:r>
              <w:t>apagarCarrinhoCompras</w:t>
            </w:r>
            <w:proofErr w:type="spellEnd"/>
            <w:r>
              <w:t>/2</w:t>
            </w:r>
          </w:p>
        </w:tc>
        <w:tc>
          <w:tcPr>
            <w:tcW w:w="1049" w:type="dxa"/>
          </w:tcPr>
          <w:p w14:paraId="109DCDB5" w14:textId="77777777" w:rsidR="00752FE8" w:rsidRPr="00752FE8" w:rsidRDefault="00752FE8" w:rsidP="00752FE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752FE8">
              <w:rPr>
                <w:kern w:val="2"/>
                <w:lang w:val="en-GB"/>
                <w14:ligatures w14:val="standardContextual"/>
              </w:rPr>
              <w:t>{</w:t>
            </w:r>
          </w:p>
          <w:p w14:paraId="10E95EAA" w14:textId="7024E833" w:rsidR="00752FE8" w:rsidRPr="00752FE8" w:rsidRDefault="00752FE8" w:rsidP="00752FE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752FE8">
              <w:rPr>
                <w:kern w:val="2"/>
                <w:lang w:val="en-GB"/>
                <w14:ligatures w14:val="standardContextual"/>
              </w:rPr>
              <w:t xml:space="preserve">    data: {</w:t>
            </w:r>
          </w:p>
          <w:p w14:paraId="63E1654A" w14:textId="5B5076B0" w:rsidR="00752FE8" w:rsidRPr="00752FE8" w:rsidRDefault="00752FE8" w:rsidP="00752FE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752FE8">
              <w:rPr>
                <w:kern w:val="2"/>
                <w:lang w:val="en-GB"/>
                <w14:ligatures w14:val="standardContextual"/>
              </w:rPr>
              <w:t xml:space="preserve">        </w:t>
            </w:r>
            <w:proofErr w:type="spellStart"/>
            <w:r w:rsidRPr="00752FE8">
              <w:rPr>
                <w:kern w:val="2"/>
                <w:lang w:val="en-GB"/>
                <w14:ligatures w14:val="standardContextual"/>
              </w:rPr>
              <w:t>apagar_carrinho_de_compras</w:t>
            </w:r>
            <w:proofErr w:type="spellEnd"/>
            <w:r w:rsidRPr="00752FE8">
              <w:rPr>
                <w:kern w:val="2"/>
                <w:lang w:val="en-GB"/>
                <w14:ligatures w14:val="standardContextual"/>
              </w:rPr>
              <w:t>: {</w:t>
            </w:r>
          </w:p>
          <w:p w14:paraId="58F7B74D" w14:textId="004B1284" w:rsidR="00752FE8" w:rsidRPr="00752FE8" w:rsidRDefault="00752FE8" w:rsidP="00752FE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752FE8">
              <w:rPr>
                <w:kern w:val="2"/>
                <w:lang w:val="en-GB"/>
                <w14:ligatures w14:val="standardContextual"/>
              </w:rPr>
              <w:t xml:space="preserve">            </w:t>
            </w:r>
            <w:proofErr w:type="spellStart"/>
            <w:r w:rsidRPr="00752FE8">
              <w:rPr>
                <w:kern w:val="2"/>
                <w:lang w:val="en-GB"/>
                <w14:ligatures w14:val="standardContextual"/>
              </w:rPr>
              <w:t>produto</w:t>
            </w:r>
            <w:proofErr w:type="spellEnd"/>
            <w:r w:rsidRPr="00752FE8">
              <w:rPr>
                <w:kern w:val="2"/>
                <w:lang w:val="en-GB"/>
                <w14:ligatures w14:val="standardContextual"/>
              </w:rPr>
              <w:t>: x</w:t>
            </w:r>
          </w:p>
          <w:p w14:paraId="323FE2A2" w14:textId="77777777" w:rsidR="00752FE8" w:rsidRPr="00752FE8" w:rsidRDefault="00752FE8" w:rsidP="00752FE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752FE8">
              <w:rPr>
                <w:kern w:val="2"/>
                <w:lang w:val="en-GB"/>
                <w14:ligatures w14:val="standardContextual"/>
              </w:rPr>
              <w:t xml:space="preserve">        }</w:t>
            </w:r>
          </w:p>
          <w:p w14:paraId="57E63CA3" w14:textId="77777777" w:rsidR="00752FE8" w:rsidRPr="00752FE8" w:rsidRDefault="00752FE8" w:rsidP="00752FE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752FE8">
              <w:rPr>
                <w:kern w:val="2"/>
                <w:lang w:val="en-GB"/>
                <w14:ligatures w14:val="standardContextual"/>
              </w:rPr>
              <w:t xml:space="preserve">    }</w:t>
            </w:r>
          </w:p>
          <w:p w14:paraId="00E7BDF2" w14:textId="36B1269C" w:rsidR="009C5DD7" w:rsidRPr="004063E1" w:rsidRDefault="00752FE8" w:rsidP="00752F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2FE8">
              <w:t>}</w:t>
            </w:r>
          </w:p>
        </w:tc>
      </w:tr>
      <w:tr w:rsidR="00313671" w:rsidRPr="004063E1" w14:paraId="117FA26A" w14:textId="77777777" w:rsidTr="00005A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" w:type="dxa"/>
          </w:tcPr>
          <w:p w14:paraId="228FB26C" w14:textId="4EFD9A48" w:rsidR="0096131E" w:rsidRDefault="0096131E" w:rsidP="009C5DD7">
            <w:pPr>
              <w:jc w:val="left"/>
            </w:pPr>
            <w:r>
              <w:t>DELETE</w:t>
            </w:r>
          </w:p>
        </w:tc>
        <w:tc>
          <w:tcPr>
            <w:tcW w:w="5390" w:type="dxa"/>
          </w:tcPr>
          <w:p w14:paraId="7DBCA1C3" w14:textId="5EBEA704" w:rsidR="0096131E" w:rsidRDefault="0096131E" w:rsidP="009C5DD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apagarFavoritos</w:t>
            </w:r>
            <w:proofErr w:type="spellEnd"/>
            <w:r>
              <w:t>/{</w:t>
            </w:r>
            <w:proofErr w:type="spellStart"/>
            <w:r>
              <w:t>produto_id</w:t>
            </w:r>
            <w:proofErr w:type="spellEnd"/>
            <w:r>
              <w:t>}</w:t>
            </w:r>
          </w:p>
        </w:tc>
        <w:tc>
          <w:tcPr>
            <w:tcW w:w="1570" w:type="dxa"/>
          </w:tcPr>
          <w:p w14:paraId="4896AF73" w14:textId="05DF3108" w:rsidR="0096131E" w:rsidRDefault="0096131E" w:rsidP="009C5DD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Apagar</w:t>
            </w:r>
            <w:proofErr w:type="spellEnd"/>
            <w:r>
              <w:t xml:space="preserve"> o </w:t>
            </w:r>
            <w:proofErr w:type="spellStart"/>
            <w:r>
              <w:t>produto</w:t>
            </w:r>
            <w:proofErr w:type="spellEnd"/>
            <w:r>
              <w:t xml:space="preserve"> dos </w:t>
            </w:r>
            <w:proofErr w:type="spellStart"/>
            <w:r>
              <w:t>favoritos</w:t>
            </w:r>
            <w:proofErr w:type="spellEnd"/>
            <w:r>
              <w:t>.</w:t>
            </w:r>
          </w:p>
        </w:tc>
        <w:tc>
          <w:tcPr>
            <w:tcW w:w="2202" w:type="dxa"/>
          </w:tcPr>
          <w:p w14:paraId="57D5A11F" w14:textId="52AC7545" w:rsidR="0096131E" w:rsidRDefault="00A75705" w:rsidP="009C5DD7">
            <w:pPr>
              <w:pStyle w:val="PargrafodaLista"/>
              <w:numPr>
                <w:ilvl w:val="0"/>
                <w:numId w:val="29"/>
              </w:numPr>
              <w:ind w:left="384" w:hanging="28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</w:t>
            </w:r>
            <w:r w:rsidR="0096131E">
              <w:t>roduto_id</w:t>
            </w:r>
            <w:proofErr w:type="spellEnd"/>
            <w:r>
              <w:t xml:space="preserve"> (required)</w:t>
            </w:r>
          </w:p>
        </w:tc>
        <w:tc>
          <w:tcPr>
            <w:tcW w:w="3235" w:type="dxa"/>
          </w:tcPr>
          <w:p w14:paraId="39931401" w14:textId="072914A8" w:rsidR="0096131E" w:rsidRDefault="0096131E" w:rsidP="009C5DD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DELETE </w:t>
            </w:r>
            <w:proofErr w:type="spellStart"/>
            <w:r>
              <w:t>apagarFavoritos</w:t>
            </w:r>
            <w:proofErr w:type="spellEnd"/>
            <w:r>
              <w:t>/1</w:t>
            </w:r>
          </w:p>
        </w:tc>
        <w:tc>
          <w:tcPr>
            <w:tcW w:w="1049" w:type="dxa"/>
          </w:tcPr>
          <w:p w14:paraId="4E251DF1" w14:textId="77777777" w:rsidR="0056438B" w:rsidRPr="0056438B" w:rsidRDefault="0056438B" w:rsidP="0056438B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56438B">
              <w:rPr>
                <w:kern w:val="2"/>
                <w:lang w:val="en-GB"/>
                <w14:ligatures w14:val="standardContextual"/>
              </w:rPr>
              <w:t>{</w:t>
            </w:r>
          </w:p>
          <w:p w14:paraId="00FA9466" w14:textId="77A13D78" w:rsidR="0056438B" w:rsidRPr="0056438B" w:rsidRDefault="0056438B" w:rsidP="0056438B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56438B">
              <w:rPr>
                <w:kern w:val="2"/>
                <w:lang w:val="en-GB"/>
                <w14:ligatures w14:val="standardContextual"/>
              </w:rPr>
              <w:t xml:space="preserve">    data: {</w:t>
            </w:r>
          </w:p>
          <w:p w14:paraId="281BCB79" w14:textId="244F1746" w:rsidR="0056438B" w:rsidRPr="0056438B" w:rsidRDefault="0056438B" w:rsidP="0056438B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56438B">
              <w:rPr>
                <w:kern w:val="2"/>
                <w:lang w:val="en-GB"/>
                <w14:ligatures w14:val="standardContextual"/>
              </w:rPr>
              <w:t xml:space="preserve">        </w:t>
            </w:r>
            <w:proofErr w:type="spellStart"/>
            <w:r w:rsidRPr="0056438B">
              <w:rPr>
                <w:kern w:val="2"/>
                <w:lang w:val="en-GB"/>
                <w14:ligatures w14:val="standardContextual"/>
              </w:rPr>
              <w:t>apagar_dos_favoritos</w:t>
            </w:r>
            <w:proofErr w:type="spellEnd"/>
            <w:r w:rsidRPr="0056438B">
              <w:rPr>
                <w:kern w:val="2"/>
                <w:lang w:val="en-GB"/>
                <w14:ligatures w14:val="standardContextual"/>
              </w:rPr>
              <w:t>: {</w:t>
            </w:r>
          </w:p>
          <w:p w14:paraId="4D59A032" w14:textId="43DD3B77" w:rsidR="0056438B" w:rsidRPr="0056438B" w:rsidRDefault="0056438B" w:rsidP="0056438B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56438B">
              <w:rPr>
                <w:kern w:val="2"/>
                <w:lang w:val="en-GB"/>
                <w14:ligatures w14:val="standardContextual"/>
              </w:rPr>
              <w:t xml:space="preserve">            </w:t>
            </w:r>
            <w:proofErr w:type="spellStart"/>
            <w:r w:rsidRPr="0056438B">
              <w:rPr>
                <w:kern w:val="2"/>
                <w:lang w:val="en-GB"/>
                <w14:ligatures w14:val="standardContextual"/>
              </w:rPr>
              <w:t>produto</w:t>
            </w:r>
            <w:proofErr w:type="spellEnd"/>
            <w:r w:rsidRPr="0056438B">
              <w:rPr>
                <w:kern w:val="2"/>
                <w:lang w:val="en-GB"/>
                <w14:ligatures w14:val="standardContextual"/>
              </w:rPr>
              <w:t>: x</w:t>
            </w:r>
          </w:p>
          <w:p w14:paraId="02638F33" w14:textId="77777777" w:rsidR="0056438B" w:rsidRPr="0056438B" w:rsidRDefault="0056438B" w:rsidP="0056438B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56438B">
              <w:rPr>
                <w:kern w:val="2"/>
                <w:lang w:val="en-GB"/>
                <w14:ligatures w14:val="standardContextual"/>
              </w:rPr>
              <w:t xml:space="preserve">        }</w:t>
            </w:r>
          </w:p>
          <w:p w14:paraId="4079380C" w14:textId="77777777" w:rsidR="0056438B" w:rsidRPr="0056438B" w:rsidRDefault="0056438B" w:rsidP="0056438B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lang w:val="en-GB"/>
                <w14:ligatures w14:val="standardContextual"/>
              </w:rPr>
            </w:pPr>
            <w:r w:rsidRPr="0056438B">
              <w:rPr>
                <w:kern w:val="2"/>
                <w:lang w:val="en-GB"/>
                <w14:ligatures w14:val="standardContextual"/>
              </w:rPr>
              <w:t xml:space="preserve">    }</w:t>
            </w:r>
          </w:p>
          <w:p w14:paraId="5A7339DC" w14:textId="0567F7C3" w:rsidR="0096131E" w:rsidRPr="004063E1" w:rsidRDefault="0056438B" w:rsidP="005643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438B">
              <w:lastRenderedPageBreak/>
              <w:t>}</w:t>
            </w:r>
          </w:p>
        </w:tc>
      </w:tr>
    </w:tbl>
    <w:p w14:paraId="5F97B7EA" w14:textId="110CDD73" w:rsidR="004B3F76" w:rsidRDefault="004B3F76" w:rsidP="1CEC47F0">
      <w:pPr>
        <w:rPr>
          <w:highlight w:val="yellow"/>
        </w:rPr>
      </w:pPr>
    </w:p>
    <w:p w14:paraId="1D9F47FF" w14:textId="26296460" w:rsidR="006B1C9F" w:rsidRDefault="006B1C9F">
      <w:pPr>
        <w:spacing w:after="160"/>
        <w:jc w:val="left"/>
        <w:rPr>
          <w:highlight w:val="yellow"/>
        </w:rPr>
      </w:pPr>
    </w:p>
    <w:sectPr w:rsidR="006B1C9F" w:rsidSect="00807C3E">
      <w:pgSz w:w="16838" w:h="11906" w:orient="landscape"/>
      <w:pgMar w:top="1134" w:right="1134" w:bottom="1134" w:left="1418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7C2C08" w14:textId="77777777" w:rsidR="003F0FCC" w:rsidRDefault="003F0FCC" w:rsidP="00521789">
      <w:r>
        <w:separator/>
      </w:r>
    </w:p>
  </w:endnote>
  <w:endnote w:type="continuationSeparator" w:id="0">
    <w:p w14:paraId="466DD467" w14:textId="77777777" w:rsidR="003F0FCC" w:rsidRDefault="003F0FCC" w:rsidP="00521789">
      <w:r>
        <w:continuationSeparator/>
      </w:r>
    </w:p>
  </w:endnote>
  <w:endnote w:type="continuationNotice" w:id="1">
    <w:p w14:paraId="35A4E6A2" w14:textId="77777777" w:rsidR="003F0FCC" w:rsidRDefault="003F0FC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3BC2D266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Content>
      <w:p w14:paraId="53400A6D" w14:textId="7A6B8CAC" w:rsidR="00FC7322" w:rsidRDefault="0043019C" w:rsidP="008238DA">
        <w:pPr>
          <w:pStyle w:val="Rodap"/>
          <w:jc w:val="right"/>
        </w:pPr>
        <w:r>
          <w:rPr>
            <w:rFonts w:cstheme="minorHAnsi"/>
            <w:sz w:val="16"/>
            <w:szCs w:val="18"/>
          </w:rPr>
          <w:t xml:space="preserve">    </w:t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DBA8D3" w14:textId="77777777" w:rsidR="003F0FCC" w:rsidRDefault="003F0FCC" w:rsidP="00521789">
      <w:r>
        <w:separator/>
      </w:r>
    </w:p>
  </w:footnote>
  <w:footnote w:type="continuationSeparator" w:id="0">
    <w:p w14:paraId="3B34A35A" w14:textId="77777777" w:rsidR="003F0FCC" w:rsidRDefault="003F0FCC" w:rsidP="00521789">
      <w:r>
        <w:continuationSeparator/>
      </w:r>
    </w:p>
  </w:footnote>
  <w:footnote w:type="continuationNotice" w:id="1">
    <w:p w14:paraId="5349A51F" w14:textId="77777777" w:rsidR="003F0FCC" w:rsidRDefault="003F0FC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A6AB7"/>
    <w:multiLevelType w:val="hybridMultilevel"/>
    <w:tmpl w:val="6676521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F142CE"/>
    <w:multiLevelType w:val="hybridMultilevel"/>
    <w:tmpl w:val="C62410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CD5FC9"/>
    <w:multiLevelType w:val="hybridMultilevel"/>
    <w:tmpl w:val="6532AEE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687BBC"/>
    <w:multiLevelType w:val="hybridMultilevel"/>
    <w:tmpl w:val="79F2A7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526404"/>
    <w:multiLevelType w:val="hybridMultilevel"/>
    <w:tmpl w:val="4F666282"/>
    <w:lvl w:ilvl="0" w:tplc="0816000F">
      <w:start w:val="1"/>
      <w:numFmt w:val="decimal"/>
      <w:lvlText w:val="%1."/>
      <w:lvlJc w:val="left"/>
      <w:pPr>
        <w:ind w:left="2136" w:hanging="360"/>
      </w:pPr>
    </w:lvl>
    <w:lvl w:ilvl="1" w:tplc="08160019" w:tentative="1">
      <w:start w:val="1"/>
      <w:numFmt w:val="lowerLetter"/>
      <w:lvlText w:val="%2."/>
      <w:lvlJc w:val="left"/>
      <w:pPr>
        <w:ind w:left="2856" w:hanging="360"/>
      </w:pPr>
    </w:lvl>
    <w:lvl w:ilvl="2" w:tplc="0816001B" w:tentative="1">
      <w:start w:val="1"/>
      <w:numFmt w:val="lowerRoman"/>
      <w:lvlText w:val="%3."/>
      <w:lvlJc w:val="right"/>
      <w:pPr>
        <w:ind w:left="3576" w:hanging="180"/>
      </w:pPr>
    </w:lvl>
    <w:lvl w:ilvl="3" w:tplc="0816000F" w:tentative="1">
      <w:start w:val="1"/>
      <w:numFmt w:val="decimal"/>
      <w:lvlText w:val="%4."/>
      <w:lvlJc w:val="left"/>
      <w:pPr>
        <w:ind w:left="4296" w:hanging="360"/>
      </w:pPr>
    </w:lvl>
    <w:lvl w:ilvl="4" w:tplc="08160019" w:tentative="1">
      <w:start w:val="1"/>
      <w:numFmt w:val="lowerLetter"/>
      <w:lvlText w:val="%5."/>
      <w:lvlJc w:val="left"/>
      <w:pPr>
        <w:ind w:left="5016" w:hanging="360"/>
      </w:pPr>
    </w:lvl>
    <w:lvl w:ilvl="5" w:tplc="0816001B" w:tentative="1">
      <w:start w:val="1"/>
      <w:numFmt w:val="lowerRoman"/>
      <w:lvlText w:val="%6."/>
      <w:lvlJc w:val="right"/>
      <w:pPr>
        <w:ind w:left="5736" w:hanging="180"/>
      </w:pPr>
    </w:lvl>
    <w:lvl w:ilvl="6" w:tplc="0816000F" w:tentative="1">
      <w:start w:val="1"/>
      <w:numFmt w:val="decimal"/>
      <w:lvlText w:val="%7."/>
      <w:lvlJc w:val="left"/>
      <w:pPr>
        <w:ind w:left="6456" w:hanging="360"/>
      </w:pPr>
    </w:lvl>
    <w:lvl w:ilvl="7" w:tplc="08160019" w:tentative="1">
      <w:start w:val="1"/>
      <w:numFmt w:val="lowerLetter"/>
      <w:lvlText w:val="%8."/>
      <w:lvlJc w:val="left"/>
      <w:pPr>
        <w:ind w:left="7176" w:hanging="360"/>
      </w:pPr>
    </w:lvl>
    <w:lvl w:ilvl="8" w:tplc="0816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0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0F1C0A"/>
    <w:multiLevelType w:val="hybridMultilevel"/>
    <w:tmpl w:val="D1D8E48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F0615E"/>
    <w:multiLevelType w:val="hybridMultilevel"/>
    <w:tmpl w:val="491065D6"/>
    <w:lvl w:ilvl="0" w:tplc="0816000F">
      <w:start w:val="1"/>
      <w:numFmt w:val="decimal"/>
      <w:lvlText w:val="%1."/>
      <w:lvlJc w:val="left"/>
      <w:pPr>
        <w:ind w:left="2136" w:hanging="360"/>
      </w:pPr>
    </w:lvl>
    <w:lvl w:ilvl="1" w:tplc="08160019" w:tentative="1">
      <w:start w:val="1"/>
      <w:numFmt w:val="lowerLetter"/>
      <w:lvlText w:val="%2."/>
      <w:lvlJc w:val="left"/>
      <w:pPr>
        <w:ind w:left="2856" w:hanging="360"/>
      </w:pPr>
    </w:lvl>
    <w:lvl w:ilvl="2" w:tplc="0816001B" w:tentative="1">
      <w:start w:val="1"/>
      <w:numFmt w:val="lowerRoman"/>
      <w:lvlText w:val="%3."/>
      <w:lvlJc w:val="right"/>
      <w:pPr>
        <w:ind w:left="3576" w:hanging="180"/>
      </w:pPr>
    </w:lvl>
    <w:lvl w:ilvl="3" w:tplc="0816000F" w:tentative="1">
      <w:start w:val="1"/>
      <w:numFmt w:val="decimal"/>
      <w:lvlText w:val="%4."/>
      <w:lvlJc w:val="left"/>
      <w:pPr>
        <w:ind w:left="4296" w:hanging="360"/>
      </w:pPr>
    </w:lvl>
    <w:lvl w:ilvl="4" w:tplc="08160019" w:tentative="1">
      <w:start w:val="1"/>
      <w:numFmt w:val="lowerLetter"/>
      <w:lvlText w:val="%5."/>
      <w:lvlJc w:val="left"/>
      <w:pPr>
        <w:ind w:left="5016" w:hanging="360"/>
      </w:pPr>
    </w:lvl>
    <w:lvl w:ilvl="5" w:tplc="0816001B" w:tentative="1">
      <w:start w:val="1"/>
      <w:numFmt w:val="lowerRoman"/>
      <w:lvlText w:val="%6."/>
      <w:lvlJc w:val="right"/>
      <w:pPr>
        <w:ind w:left="5736" w:hanging="180"/>
      </w:pPr>
    </w:lvl>
    <w:lvl w:ilvl="6" w:tplc="0816000F" w:tentative="1">
      <w:start w:val="1"/>
      <w:numFmt w:val="decimal"/>
      <w:lvlText w:val="%7."/>
      <w:lvlJc w:val="left"/>
      <w:pPr>
        <w:ind w:left="6456" w:hanging="360"/>
      </w:pPr>
    </w:lvl>
    <w:lvl w:ilvl="7" w:tplc="08160019" w:tentative="1">
      <w:start w:val="1"/>
      <w:numFmt w:val="lowerLetter"/>
      <w:lvlText w:val="%8."/>
      <w:lvlJc w:val="left"/>
      <w:pPr>
        <w:ind w:left="7176" w:hanging="360"/>
      </w:pPr>
    </w:lvl>
    <w:lvl w:ilvl="8" w:tplc="0816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3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FF556E"/>
    <w:multiLevelType w:val="hybridMultilevel"/>
    <w:tmpl w:val="4F3C28F8"/>
    <w:lvl w:ilvl="0" w:tplc="0816000F">
      <w:start w:val="1"/>
      <w:numFmt w:val="decimal"/>
      <w:lvlText w:val="%1."/>
      <w:lvlJc w:val="left"/>
      <w:pPr>
        <w:ind w:left="2844" w:hanging="360"/>
      </w:pPr>
    </w:lvl>
    <w:lvl w:ilvl="1" w:tplc="08160019" w:tentative="1">
      <w:start w:val="1"/>
      <w:numFmt w:val="lowerLetter"/>
      <w:lvlText w:val="%2."/>
      <w:lvlJc w:val="left"/>
      <w:pPr>
        <w:ind w:left="3564" w:hanging="360"/>
      </w:pPr>
    </w:lvl>
    <w:lvl w:ilvl="2" w:tplc="0816001B" w:tentative="1">
      <w:start w:val="1"/>
      <w:numFmt w:val="lowerRoman"/>
      <w:lvlText w:val="%3."/>
      <w:lvlJc w:val="right"/>
      <w:pPr>
        <w:ind w:left="4284" w:hanging="180"/>
      </w:pPr>
    </w:lvl>
    <w:lvl w:ilvl="3" w:tplc="0816000F" w:tentative="1">
      <w:start w:val="1"/>
      <w:numFmt w:val="decimal"/>
      <w:lvlText w:val="%4."/>
      <w:lvlJc w:val="left"/>
      <w:pPr>
        <w:ind w:left="5004" w:hanging="360"/>
      </w:pPr>
    </w:lvl>
    <w:lvl w:ilvl="4" w:tplc="08160019" w:tentative="1">
      <w:start w:val="1"/>
      <w:numFmt w:val="lowerLetter"/>
      <w:lvlText w:val="%5."/>
      <w:lvlJc w:val="left"/>
      <w:pPr>
        <w:ind w:left="5724" w:hanging="360"/>
      </w:pPr>
    </w:lvl>
    <w:lvl w:ilvl="5" w:tplc="0816001B" w:tentative="1">
      <w:start w:val="1"/>
      <w:numFmt w:val="lowerRoman"/>
      <w:lvlText w:val="%6."/>
      <w:lvlJc w:val="right"/>
      <w:pPr>
        <w:ind w:left="6444" w:hanging="180"/>
      </w:pPr>
    </w:lvl>
    <w:lvl w:ilvl="6" w:tplc="0816000F" w:tentative="1">
      <w:start w:val="1"/>
      <w:numFmt w:val="decimal"/>
      <w:lvlText w:val="%7."/>
      <w:lvlJc w:val="left"/>
      <w:pPr>
        <w:ind w:left="7164" w:hanging="360"/>
      </w:pPr>
    </w:lvl>
    <w:lvl w:ilvl="7" w:tplc="08160019" w:tentative="1">
      <w:start w:val="1"/>
      <w:numFmt w:val="lowerLetter"/>
      <w:lvlText w:val="%8."/>
      <w:lvlJc w:val="left"/>
      <w:pPr>
        <w:ind w:left="7884" w:hanging="360"/>
      </w:pPr>
    </w:lvl>
    <w:lvl w:ilvl="8" w:tplc="0816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26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0074913">
    <w:abstractNumId w:val="11"/>
  </w:num>
  <w:num w:numId="2" w16cid:durableId="221672613">
    <w:abstractNumId w:val="18"/>
  </w:num>
  <w:num w:numId="3" w16cid:durableId="1158813091">
    <w:abstractNumId w:val="15"/>
  </w:num>
  <w:num w:numId="4" w16cid:durableId="1745758281">
    <w:abstractNumId w:val="16"/>
  </w:num>
  <w:num w:numId="5" w16cid:durableId="144784570">
    <w:abstractNumId w:val="17"/>
  </w:num>
  <w:num w:numId="6" w16cid:durableId="2035692825">
    <w:abstractNumId w:val="4"/>
  </w:num>
  <w:num w:numId="7" w16cid:durableId="1566796180">
    <w:abstractNumId w:val="8"/>
  </w:num>
  <w:num w:numId="8" w16cid:durableId="490409722">
    <w:abstractNumId w:val="9"/>
  </w:num>
  <w:num w:numId="9" w16cid:durableId="2114157815">
    <w:abstractNumId w:val="10"/>
  </w:num>
  <w:num w:numId="10" w16cid:durableId="2122843654">
    <w:abstractNumId w:val="2"/>
  </w:num>
  <w:num w:numId="11" w16cid:durableId="814419616">
    <w:abstractNumId w:val="3"/>
  </w:num>
  <w:num w:numId="12" w16cid:durableId="958684754">
    <w:abstractNumId w:val="12"/>
  </w:num>
  <w:num w:numId="13" w16cid:durableId="291793049">
    <w:abstractNumId w:val="24"/>
  </w:num>
  <w:num w:numId="14" w16cid:durableId="785202628">
    <w:abstractNumId w:val="28"/>
  </w:num>
  <w:num w:numId="15" w16cid:durableId="520319384">
    <w:abstractNumId w:val="7"/>
  </w:num>
  <w:num w:numId="16" w16cid:durableId="779495477">
    <w:abstractNumId w:val="5"/>
  </w:num>
  <w:num w:numId="17" w16cid:durableId="661010254">
    <w:abstractNumId w:val="6"/>
  </w:num>
  <w:num w:numId="18" w16cid:durableId="1782064492">
    <w:abstractNumId w:val="26"/>
  </w:num>
  <w:num w:numId="19" w16cid:durableId="1144851277">
    <w:abstractNumId w:val="0"/>
  </w:num>
  <w:num w:numId="20" w16cid:durableId="527908716">
    <w:abstractNumId w:val="23"/>
  </w:num>
  <w:num w:numId="21" w16cid:durableId="237327185">
    <w:abstractNumId w:val="20"/>
  </w:num>
  <w:num w:numId="22" w16cid:durableId="1647776145">
    <w:abstractNumId w:val="27"/>
  </w:num>
  <w:num w:numId="23" w16cid:durableId="944271950">
    <w:abstractNumId w:val="21"/>
  </w:num>
  <w:num w:numId="24" w16cid:durableId="1341784645">
    <w:abstractNumId w:val="14"/>
  </w:num>
  <w:num w:numId="25" w16cid:durableId="150221106">
    <w:abstractNumId w:val="1"/>
  </w:num>
  <w:num w:numId="26" w16cid:durableId="982125581">
    <w:abstractNumId w:val="25"/>
  </w:num>
  <w:num w:numId="27" w16cid:durableId="414397635">
    <w:abstractNumId w:val="19"/>
  </w:num>
  <w:num w:numId="28" w16cid:durableId="728573199">
    <w:abstractNumId w:val="22"/>
  </w:num>
  <w:num w:numId="29" w16cid:durableId="1214348137">
    <w:abstractNumId w:val="1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5BF"/>
    <w:rsid w:val="00000A02"/>
    <w:rsid w:val="00000CD2"/>
    <w:rsid w:val="00001693"/>
    <w:rsid w:val="00001F1F"/>
    <w:rsid w:val="00001F7C"/>
    <w:rsid w:val="00002A25"/>
    <w:rsid w:val="000031CD"/>
    <w:rsid w:val="00003A8B"/>
    <w:rsid w:val="00003B8D"/>
    <w:rsid w:val="000046C6"/>
    <w:rsid w:val="00004C71"/>
    <w:rsid w:val="000058C9"/>
    <w:rsid w:val="00005A72"/>
    <w:rsid w:val="00005C5A"/>
    <w:rsid w:val="00005DB1"/>
    <w:rsid w:val="000065E0"/>
    <w:rsid w:val="00007938"/>
    <w:rsid w:val="00010A8E"/>
    <w:rsid w:val="0001103D"/>
    <w:rsid w:val="000118FB"/>
    <w:rsid w:val="00013347"/>
    <w:rsid w:val="00013899"/>
    <w:rsid w:val="0001421E"/>
    <w:rsid w:val="00014DC9"/>
    <w:rsid w:val="00015B4A"/>
    <w:rsid w:val="00015E1F"/>
    <w:rsid w:val="00016C33"/>
    <w:rsid w:val="0001783F"/>
    <w:rsid w:val="00017A28"/>
    <w:rsid w:val="00017A4C"/>
    <w:rsid w:val="000203B2"/>
    <w:rsid w:val="00022E61"/>
    <w:rsid w:val="000243F5"/>
    <w:rsid w:val="0002477D"/>
    <w:rsid w:val="00024AB1"/>
    <w:rsid w:val="00027F69"/>
    <w:rsid w:val="00031BD1"/>
    <w:rsid w:val="00031DCA"/>
    <w:rsid w:val="00032A38"/>
    <w:rsid w:val="00032B7A"/>
    <w:rsid w:val="00033870"/>
    <w:rsid w:val="000341A3"/>
    <w:rsid w:val="00034808"/>
    <w:rsid w:val="00036029"/>
    <w:rsid w:val="000363C4"/>
    <w:rsid w:val="00036A6C"/>
    <w:rsid w:val="00037121"/>
    <w:rsid w:val="00037D32"/>
    <w:rsid w:val="000406D8"/>
    <w:rsid w:val="000423B7"/>
    <w:rsid w:val="00042821"/>
    <w:rsid w:val="00044C2E"/>
    <w:rsid w:val="00045BC2"/>
    <w:rsid w:val="00046F86"/>
    <w:rsid w:val="000500FD"/>
    <w:rsid w:val="0005017C"/>
    <w:rsid w:val="00050324"/>
    <w:rsid w:val="00050463"/>
    <w:rsid w:val="0005074A"/>
    <w:rsid w:val="0005350D"/>
    <w:rsid w:val="00053964"/>
    <w:rsid w:val="000541A9"/>
    <w:rsid w:val="00055C70"/>
    <w:rsid w:val="00055C99"/>
    <w:rsid w:val="000566AA"/>
    <w:rsid w:val="00056C71"/>
    <w:rsid w:val="00057C12"/>
    <w:rsid w:val="00060F2C"/>
    <w:rsid w:val="00062039"/>
    <w:rsid w:val="00062C48"/>
    <w:rsid w:val="00062D28"/>
    <w:rsid w:val="00063096"/>
    <w:rsid w:val="00063DBA"/>
    <w:rsid w:val="000650E1"/>
    <w:rsid w:val="000658AA"/>
    <w:rsid w:val="00065964"/>
    <w:rsid w:val="00065F4C"/>
    <w:rsid w:val="00066483"/>
    <w:rsid w:val="00066BDE"/>
    <w:rsid w:val="00066D70"/>
    <w:rsid w:val="0007035E"/>
    <w:rsid w:val="000708BD"/>
    <w:rsid w:val="00070AE0"/>
    <w:rsid w:val="00070B3F"/>
    <w:rsid w:val="00071311"/>
    <w:rsid w:val="000713C7"/>
    <w:rsid w:val="00071637"/>
    <w:rsid w:val="00072F7A"/>
    <w:rsid w:val="00073168"/>
    <w:rsid w:val="000775B4"/>
    <w:rsid w:val="00080629"/>
    <w:rsid w:val="00080F2B"/>
    <w:rsid w:val="000821ED"/>
    <w:rsid w:val="000838E8"/>
    <w:rsid w:val="00083FA9"/>
    <w:rsid w:val="00084269"/>
    <w:rsid w:val="00084868"/>
    <w:rsid w:val="00084A49"/>
    <w:rsid w:val="0008693D"/>
    <w:rsid w:val="00086D3D"/>
    <w:rsid w:val="00087106"/>
    <w:rsid w:val="00087E7D"/>
    <w:rsid w:val="000913F6"/>
    <w:rsid w:val="0009196D"/>
    <w:rsid w:val="00091DAD"/>
    <w:rsid w:val="000923E0"/>
    <w:rsid w:val="000923EB"/>
    <w:rsid w:val="000949D8"/>
    <w:rsid w:val="00094D55"/>
    <w:rsid w:val="00095A16"/>
    <w:rsid w:val="00095B5C"/>
    <w:rsid w:val="000979AF"/>
    <w:rsid w:val="000A1CDA"/>
    <w:rsid w:val="000A25BE"/>
    <w:rsid w:val="000A2914"/>
    <w:rsid w:val="000A410D"/>
    <w:rsid w:val="000A4311"/>
    <w:rsid w:val="000A4FD8"/>
    <w:rsid w:val="000A6646"/>
    <w:rsid w:val="000A6C66"/>
    <w:rsid w:val="000A6E1C"/>
    <w:rsid w:val="000A6E4C"/>
    <w:rsid w:val="000B1740"/>
    <w:rsid w:val="000B1D7A"/>
    <w:rsid w:val="000B2724"/>
    <w:rsid w:val="000B2BB9"/>
    <w:rsid w:val="000B2CC0"/>
    <w:rsid w:val="000B2E9C"/>
    <w:rsid w:val="000B4582"/>
    <w:rsid w:val="000B473B"/>
    <w:rsid w:val="000B4999"/>
    <w:rsid w:val="000B4A25"/>
    <w:rsid w:val="000B63C6"/>
    <w:rsid w:val="000B645D"/>
    <w:rsid w:val="000B7BCC"/>
    <w:rsid w:val="000C1EF3"/>
    <w:rsid w:val="000C2376"/>
    <w:rsid w:val="000C263C"/>
    <w:rsid w:val="000C26D6"/>
    <w:rsid w:val="000C271A"/>
    <w:rsid w:val="000C3D8B"/>
    <w:rsid w:val="000C3F1B"/>
    <w:rsid w:val="000C6124"/>
    <w:rsid w:val="000C64A6"/>
    <w:rsid w:val="000C739B"/>
    <w:rsid w:val="000D004C"/>
    <w:rsid w:val="000D0980"/>
    <w:rsid w:val="000D0A82"/>
    <w:rsid w:val="000D2AB3"/>
    <w:rsid w:val="000D2C51"/>
    <w:rsid w:val="000D2ED7"/>
    <w:rsid w:val="000D3A77"/>
    <w:rsid w:val="000D4630"/>
    <w:rsid w:val="000D4DD0"/>
    <w:rsid w:val="000D6060"/>
    <w:rsid w:val="000D6436"/>
    <w:rsid w:val="000D65C3"/>
    <w:rsid w:val="000D69EA"/>
    <w:rsid w:val="000D7218"/>
    <w:rsid w:val="000D769C"/>
    <w:rsid w:val="000E0824"/>
    <w:rsid w:val="000E271D"/>
    <w:rsid w:val="000E2EC8"/>
    <w:rsid w:val="000E418C"/>
    <w:rsid w:val="000E45AD"/>
    <w:rsid w:val="000E5328"/>
    <w:rsid w:val="000E62EF"/>
    <w:rsid w:val="000E713B"/>
    <w:rsid w:val="000E7890"/>
    <w:rsid w:val="000F05D4"/>
    <w:rsid w:val="000F130A"/>
    <w:rsid w:val="000F3E4D"/>
    <w:rsid w:val="000F4A5D"/>
    <w:rsid w:val="000F653F"/>
    <w:rsid w:val="000F775D"/>
    <w:rsid w:val="000F7C22"/>
    <w:rsid w:val="001013C0"/>
    <w:rsid w:val="00101851"/>
    <w:rsid w:val="00102229"/>
    <w:rsid w:val="0010234F"/>
    <w:rsid w:val="00102CF4"/>
    <w:rsid w:val="00104358"/>
    <w:rsid w:val="00104525"/>
    <w:rsid w:val="00105D9A"/>
    <w:rsid w:val="00110184"/>
    <w:rsid w:val="001113E1"/>
    <w:rsid w:val="00113718"/>
    <w:rsid w:val="0011492E"/>
    <w:rsid w:val="001149B6"/>
    <w:rsid w:val="0011537D"/>
    <w:rsid w:val="001157A3"/>
    <w:rsid w:val="0011614D"/>
    <w:rsid w:val="00116E67"/>
    <w:rsid w:val="00120582"/>
    <w:rsid w:val="00120B7E"/>
    <w:rsid w:val="00120F18"/>
    <w:rsid w:val="001223B7"/>
    <w:rsid w:val="00122713"/>
    <w:rsid w:val="00122FC8"/>
    <w:rsid w:val="0012305B"/>
    <w:rsid w:val="0012327F"/>
    <w:rsid w:val="001245D5"/>
    <w:rsid w:val="0012460F"/>
    <w:rsid w:val="00126CED"/>
    <w:rsid w:val="001271F8"/>
    <w:rsid w:val="00127D82"/>
    <w:rsid w:val="001300A9"/>
    <w:rsid w:val="00132342"/>
    <w:rsid w:val="00132780"/>
    <w:rsid w:val="00133ED8"/>
    <w:rsid w:val="00135077"/>
    <w:rsid w:val="0014046C"/>
    <w:rsid w:val="00140F7C"/>
    <w:rsid w:val="00141D2F"/>
    <w:rsid w:val="00142758"/>
    <w:rsid w:val="00144DA4"/>
    <w:rsid w:val="00145510"/>
    <w:rsid w:val="00145864"/>
    <w:rsid w:val="001459C3"/>
    <w:rsid w:val="00146CD9"/>
    <w:rsid w:val="001477A0"/>
    <w:rsid w:val="001500BD"/>
    <w:rsid w:val="0015033A"/>
    <w:rsid w:val="00152273"/>
    <w:rsid w:val="001547E0"/>
    <w:rsid w:val="00154E1D"/>
    <w:rsid w:val="00154ECE"/>
    <w:rsid w:val="0015674B"/>
    <w:rsid w:val="00157434"/>
    <w:rsid w:val="00160982"/>
    <w:rsid w:val="001614E0"/>
    <w:rsid w:val="00161C87"/>
    <w:rsid w:val="00161DEB"/>
    <w:rsid w:val="00162EB2"/>
    <w:rsid w:val="001631DD"/>
    <w:rsid w:val="001662C1"/>
    <w:rsid w:val="0016676D"/>
    <w:rsid w:val="001667E0"/>
    <w:rsid w:val="00170686"/>
    <w:rsid w:val="001707E8"/>
    <w:rsid w:val="001718D4"/>
    <w:rsid w:val="001729AF"/>
    <w:rsid w:val="00172E98"/>
    <w:rsid w:val="00173379"/>
    <w:rsid w:val="001744AC"/>
    <w:rsid w:val="00175047"/>
    <w:rsid w:val="001752FF"/>
    <w:rsid w:val="00175C7B"/>
    <w:rsid w:val="001762B9"/>
    <w:rsid w:val="00176800"/>
    <w:rsid w:val="00176EA9"/>
    <w:rsid w:val="00177382"/>
    <w:rsid w:val="00181F81"/>
    <w:rsid w:val="0018209A"/>
    <w:rsid w:val="00182D2A"/>
    <w:rsid w:val="00183B06"/>
    <w:rsid w:val="00183D2C"/>
    <w:rsid w:val="0018599F"/>
    <w:rsid w:val="001864CB"/>
    <w:rsid w:val="001872FA"/>
    <w:rsid w:val="00187B71"/>
    <w:rsid w:val="00187FCF"/>
    <w:rsid w:val="0019056C"/>
    <w:rsid w:val="00190F4F"/>
    <w:rsid w:val="00190F7E"/>
    <w:rsid w:val="0019167F"/>
    <w:rsid w:val="00191859"/>
    <w:rsid w:val="00191BEC"/>
    <w:rsid w:val="001926D6"/>
    <w:rsid w:val="00192952"/>
    <w:rsid w:val="00192EC1"/>
    <w:rsid w:val="0019345C"/>
    <w:rsid w:val="001936A1"/>
    <w:rsid w:val="00195521"/>
    <w:rsid w:val="001959DE"/>
    <w:rsid w:val="00195E2E"/>
    <w:rsid w:val="0019756D"/>
    <w:rsid w:val="001A028F"/>
    <w:rsid w:val="001A02F3"/>
    <w:rsid w:val="001A0695"/>
    <w:rsid w:val="001A1225"/>
    <w:rsid w:val="001A2BF1"/>
    <w:rsid w:val="001A3AB0"/>
    <w:rsid w:val="001A3F5C"/>
    <w:rsid w:val="001A4172"/>
    <w:rsid w:val="001A4CB5"/>
    <w:rsid w:val="001A5D33"/>
    <w:rsid w:val="001A62C4"/>
    <w:rsid w:val="001A7217"/>
    <w:rsid w:val="001A7336"/>
    <w:rsid w:val="001B1E3E"/>
    <w:rsid w:val="001B2A60"/>
    <w:rsid w:val="001B2BF2"/>
    <w:rsid w:val="001B455E"/>
    <w:rsid w:val="001B57E2"/>
    <w:rsid w:val="001B585F"/>
    <w:rsid w:val="001B5C50"/>
    <w:rsid w:val="001B671C"/>
    <w:rsid w:val="001B6BE2"/>
    <w:rsid w:val="001B6FE1"/>
    <w:rsid w:val="001B72D0"/>
    <w:rsid w:val="001B7905"/>
    <w:rsid w:val="001C2372"/>
    <w:rsid w:val="001C23D6"/>
    <w:rsid w:val="001C250F"/>
    <w:rsid w:val="001C3868"/>
    <w:rsid w:val="001C4075"/>
    <w:rsid w:val="001C4889"/>
    <w:rsid w:val="001C4CCD"/>
    <w:rsid w:val="001C4E85"/>
    <w:rsid w:val="001C63A7"/>
    <w:rsid w:val="001C70FF"/>
    <w:rsid w:val="001D0467"/>
    <w:rsid w:val="001D097E"/>
    <w:rsid w:val="001D1237"/>
    <w:rsid w:val="001D3071"/>
    <w:rsid w:val="001D3D7C"/>
    <w:rsid w:val="001D469E"/>
    <w:rsid w:val="001D5119"/>
    <w:rsid w:val="001D57C2"/>
    <w:rsid w:val="001D6458"/>
    <w:rsid w:val="001D65BC"/>
    <w:rsid w:val="001D6B0E"/>
    <w:rsid w:val="001D73DA"/>
    <w:rsid w:val="001D7795"/>
    <w:rsid w:val="001D79DF"/>
    <w:rsid w:val="001E0146"/>
    <w:rsid w:val="001E15AA"/>
    <w:rsid w:val="001E21D3"/>
    <w:rsid w:val="001E29EE"/>
    <w:rsid w:val="001E49F9"/>
    <w:rsid w:val="001E4DB8"/>
    <w:rsid w:val="001E4DD5"/>
    <w:rsid w:val="001E5B8E"/>
    <w:rsid w:val="001F0F1F"/>
    <w:rsid w:val="001F1468"/>
    <w:rsid w:val="001F15EF"/>
    <w:rsid w:val="001F1E20"/>
    <w:rsid w:val="001F23C2"/>
    <w:rsid w:val="001F2B90"/>
    <w:rsid w:val="001F3733"/>
    <w:rsid w:val="001F460C"/>
    <w:rsid w:val="001F4C81"/>
    <w:rsid w:val="001F5706"/>
    <w:rsid w:val="001F6900"/>
    <w:rsid w:val="00200180"/>
    <w:rsid w:val="0020087F"/>
    <w:rsid w:val="002009DF"/>
    <w:rsid w:val="00200B85"/>
    <w:rsid w:val="00200D83"/>
    <w:rsid w:val="0020224B"/>
    <w:rsid w:val="00202F41"/>
    <w:rsid w:val="0020343E"/>
    <w:rsid w:val="00203C02"/>
    <w:rsid w:val="00203E2E"/>
    <w:rsid w:val="00203E77"/>
    <w:rsid w:val="0020438B"/>
    <w:rsid w:val="0020594D"/>
    <w:rsid w:val="00207085"/>
    <w:rsid w:val="00207CFB"/>
    <w:rsid w:val="002103FD"/>
    <w:rsid w:val="00211291"/>
    <w:rsid w:val="002159A5"/>
    <w:rsid w:val="00215BA6"/>
    <w:rsid w:val="002163D9"/>
    <w:rsid w:val="002166B5"/>
    <w:rsid w:val="002167FF"/>
    <w:rsid w:val="00217962"/>
    <w:rsid w:val="00220811"/>
    <w:rsid w:val="00220CAC"/>
    <w:rsid w:val="00222602"/>
    <w:rsid w:val="00222CE7"/>
    <w:rsid w:val="00222E00"/>
    <w:rsid w:val="00224537"/>
    <w:rsid w:val="00225E65"/>
    <w:rsid w:val="002263CF"/>
    <w:rsid w:val="00226994"/>
    <w:rsid w:val="0022782A"/>
    <w:rsid w:val="0022793A"/>
    <w:rsid w:val="00230182"/>
    <w:rsid w:val="00230945"/>
    <w:rsid w:val="00230973"/>
    <w:rsid w:val="00230A57"/>
    <w:rsid w:val="00230E6E"/>
    <w:rsid w:val="00231977"/>
    <w:rsid w:val="00231E11"/>
    <w:rsid w:val="0023211E"/>
    <w:rsid w:val="00233AE3"/>
    <w:rsid w:val="00233C77"/>
    <w:rsid w:val="002349D8"/>
    <w:rsid w:val="00235EA0"/>
    <w:rsid w:val="00236902"/>
    <w:rsid w:val="00236D6E"/>
    <w:rsid w:val="00237277"/>
    <w:rsid w:val="002373B4"/>
    <w:rsid w:val="00237B3E"/>
    <w:rsid w:val="00237C3E"/>
    <w:rsid w:val="00240653"/>
    <w:rsid w:val="002418AA"/>
    <w:rsid w:val="00241FD4"/>
    <w:rsid w:val="002423DA"/>
    <w:rsid w:val="0024413F"/>
    <w:rsid w:val="00244311"/>
    <w:rsid w:val="0024491A"/>
    <w:rsid w:val="00244D83"/>
    <w:rsid w:val="002452DF"/>
    <w:rsid w:val="002454D8"/>
    <w:rsid w:val="00245737"/>
    <w:rsid w:val="00246821"/>
    <w:rsid w:val="00250F3C"/>
    <w:rsid w:val="002526EF"/>
    <w:rsid w:val="00252BDC"/>
    <w:rsid w:val="00252F85"/>
    <w:rsid w:val="00253814"/>
    <w:rsid w:val="002539B0"/>
    <w:rsid w:val="0025471D"/>
    <w:rsid w:val="002548FF"/>
    <w:rsid w:val="0025545A"/>
    <w:rsid w:val="002555B8"/>
    <w:rsid w:val="00257CC4"/>
    <w:rsid w:val="002613A0"/>
    <w:rsid w:val="00263963"/>
    <w:rsid w:val="0026557A"/>
    <w:rsid w:val="002700A9"/>
    <w:rsid w:val="00272273"/>
    <w:rsid w:val="00272347"/>
    <w:rsid w:val="00272C9A"/>
    <w:rsid w:val="00274AE0"/>
    <w:rsid w:val="00274F7B"/>
    <w:rsid w:val="002752CB"/>
    <w:rsid w:val="002767E0"/>
    <w:rsid w:val="00280809"/>
    <w:rsid w:val="00281825"/>
    <w:rsid w:val="00284761"/>
    <w:rsid w:val="0028546B"/>
    <w:rsid w:val="00285912"/>
    <w:rsid w:val="00285927"/>
    <w:rsid w:val="0028693A"/>
    <w:rsid w:val="00287248"/>
    <w:rsid w:val="0028791C"/>
    <w:rsid w:val="00292FAF"/>
    <w:rsid w:val="00296DC1"/>
    <w:rsid w:val="00297807"/>
    <w:rsid w:val="00297DD1"/>
    <w:rsid w:val="002A1B45"/>
    <w:rsid w:val="002A2C16"/>
    <w:rsid w:val="002A2FD1"/>
    <w:rsid w:val="002A37DD"/>
    <w:rsid w:val="002A3A3B"/>
    <w:rsid w:val="002A3D6F"/>
    <w:rsid w:val="002A4456"/>
    <w:rsid w:val="002A4CC2"/>
    <w:rsid w:val="002A4E4C"/>
    <w:rsid w:val="002A5FE0"/>
    <w:rsid w:val="002A60CF"/>
    <w:rsid w:val="002A7402"/>
    <w:rsid w:val="002B0480"/>
    <w:rsid w:val="002B1119"/>
    <w:rsid w:val="002B13C2"/>
    <w:rsid w:val="002B3547"/>
    <w:rsid w:val="002B417E"/>
    <w:rsid w:val="002B5879"/>
    <w:rsid w:val="002B5ADD"/>
    <w:rsid w:val="002B6DE2"/>
    <w:rsid w:val="002C0E39"/>
    <w:rsid w:val="002C1022"/>
    <w:rsid w:val="002C283D"/>
    <w:rsid w:val="002C3DB0"/>
    <w:rsid w:val="002C3EA4"/>
    <w:rsid w:val="002C5B9C"/>
    <w:rsid w:val="002C607D"/>
    <w:rsid w:val="002C6FAA"/>
    <w:rsid w:val="002C71B9"/>
    <w:rsid w:val="002C7B4F"/>
    <w:rsid w:val="002C7BF1"/>
    <w:rsid w:val="002C7C02"/>
    <w:rsid w:val="002C7C17"/>
    <w:rsid w:val="002D1820"/>
    <w:rsid w:val="002D2F8A"/>
    <w:rsid w:val="002D6A5F"/>
    <w:rsid w:val="002D7CE1"/>
    <w:rsid w:val="002E0E18"/>
    <w:rsid w:val="002E1457"/>
    <w:rsid w:val="002E1841"/>
    <w:rsid w:val="002E211E"/>
    <w:rsid w:val="002E21F2"/>
    <w:rsid w:val="002E344F"/>
    <w:rsid w:val="002E583A"/>
    <w:rsid w:val="002E587A"/>
    <w:rsid w:val="002F09C2"/>
    <w:rsid w:val="002F0A88"/>
    <w:rsid w:val="002F0F84"/>
    <w:rsid w:val="002F112D"/>
    <w:rsid w:val="002F201A"/>
    <w:rsid w:val="002F239D"/>
    <w:rsid w:val="002F290D"/>
    <w:rsid w:val="002F3166"/>
    <w:rsid w:val="002F3268"/>
    <w:rsid w:val="002F33BE"/>
    <w:rsid w:val="002F41F0"/>
    <w:rsid w:val="002F42C4"/>
    <w:rsid w:val="002F491B"/>
    <w:rsid w:val="002F4BF0"/>
    <w:rsid w:val="002F5B52"/>
    <w:rsid w:val="002F60CB"/>
    <w:rsid w:val="00301164"/>
    <w:rsid w:val="0030354F"/>
    <w:rsid w:val="003042D7"/>
    <w:rsid w:val="00305168"/>
    <w:rsid w:val="00305179"/>
    <w:rsid w:val="00306238"/>
    <w:rsid w:val="003066D9"/>
    <w:rsid w:val="00306C86"/>
    <w:rsid w:val="0030745A"/>
    <w:rsid w:val="003125D9"/>
    <w:rsid w:val="00312C69"/>
    <w:rsid w:val="00313671"/>
    <w:rsid w:val="00313990"/>
    <w:rsid w:val="0031428B"/>
    <w:rsid w:val="00315430"/>
    <w:rsid w:val="003162DD"/>
    <w:rsid w:val="00316A4A"/>
    <w:rsid w:val="00316ED0"/>
    <w:rsid w:val="003211EC"/>
    <w:rsid w:val="00322A4B"/>
    <w:rsid w:val="00323178"/>
    <w:rsid w:val="003234BE"/>
    <w:rsid w:val="00323CDE"/>
    <w:rsid w:val="00324100"/>
    <w:rsid w:val="00324A60"/>
    <w:rsid w:val="0032595C"/>
    <w:rsid w:val="00325EB5"/>
    <w:rsid w:val="0033002A"/>
    <w:rsid w:val="00330887"/>
    <w:rsid w:val="003311F4"/>
    <w:rsid w:val="00331713"/>
    <w:rsid w:val="0033176F"/>
    <w:rsid w:val="003317BA"/>
    <w:rsid w:val="00331AC4"/>
    <w:rsid w:val="00331CF5"/>
    <w:rsid w:val="00332C29"/>
    <w:rsid w:val="00333095"/>
    <w:rsid w:val="00333A4F"/>
    <w:rsid w:val="00334AC9"/>
    <w:rsid w:val="0033576E"/>
    <w:rsid w:val="00340026"/>
    <w:rsid w:val="00340286"/>
    <w:rsid w:val="00340919"/>
    <w:rsid w:val="00340C90"/>
    <w:rsid w:val="00340F7C"/>
    <w:rsid w:val="003412FE"/>
    <w:rsid w:val="00341BD0"/>
    <w:rsid w:val="003426ED"/>
    <w:rsid w:val="003429F1"/>
    <w:rsid w:val="00342B94"/>
    <w:rsid w:val="0034321B"/>
    <w:rsid w:val="00343862"/>
    <w:rsid w:val="00343A33"/>
    <w:rsid w:val="00343E3B"/>
    <w:rsid w:val="00344BD8"/>
    <w:rsid w:val="003457C7"/>
    <w:rsid w:val="003458AB"/>
    <w:rsid w:val="003459FF"/>
    <w:rsid w:val="00345EFC"/>
    <w:rsid w:val="003477D9"/>
    <w:rsid w:val="00347B8C"/>
    <w:rsid w:val="00350ADD"/>
    <w:rsid w:val="0035180F"/>
    <w:rsid w:val="00351CC9"/>
    <w:rsid w:val="003524E4"/>
    <w:rsid w:val="003529B0"/>
    <w:rsid w:val="00352CE9"/>
    <w:rsid w:val="00352E26"/>
    <w:rsid w:val="00352EEA"/>
    <w:rsid w:val="003530BA"/>
    <w:rsid w:val="003540E0"/>
    <w:rsid w:val="00357888"/>
    <w:rsid w:val="00357D07"/>
    <w:rsid w:val="0036013E"/>
    <w:rsid w:val="003604F5"/>
    <w:rsid w:val="0036267B"/>
    <w:rsid w:val="003634C1"/>
    <w:rsid w:val="003638BE"/>
    <w:rsid w:val="00363ACF"/>
    <w:rsid w:val="00364DFC"/>
    <w:rsid w:val="003706C7"/>
    <w:rsid w:val="0037185F"/>
    <w:rsid w:val="003727F3"/>
    <w:rsid w:val="003744A7"/>
    <w:rsid w:val="00374C5E"/>
    <w:rsid w:val="00374E54"/>
    <w:rsid w:val="00375C03"/>
    <w:rsid w:val="00375D1C"/>
    <w:rsid w:val="00375F9B"/>
    <w:rsid w:val="00376319"/>
    <w:rsid w:val="00376700"/>
    <w:rsid w:val="00376928"/>
    <w:rsid w:val="003770B8"/>
    <w:rsid w:val="00381679"/>
    <w:rsid w:val="003816E7"/>
    <w:rsid w:val="00382461"/>
    <w:rsid w:val="0038315E"/>
    <w:rsid w:val="00385307"/>
    <w:rsid w:val="0038535A"/>
    <w:rsid w:val="00392C92"/>
    <w:rsid w:val="00392D4F"/>
    <w:rsid w:val="00393314"/>
    <w:rsid w:val="00393C67"/>
    <w:rsid w:val="00393D19"/>
    <w:rsid w:val="003942C9"/>
    <w:rsid w:val="00394459"/>
    <w:rsid w:val="00394E4F"/>
    <w:rsid w:val="003951EF"/>
    <w:rsid w:val="00395419"/>
    <w:rsid w:val="0039545D"/>
    <w:rsid w:val="00395AB7"/>
    <w:rsid w:val="00395D9E"/>
    <w:rsid w:val="00395F7A"/>
    <w:rsid w:val="00396437"/>
    <w:rsid w:val="003964CA"/>
    <w:rsid w:val="003969AA"/>
    <w:rsid w:val="00397418"/>
    <w:rsid w:val="003A07D9"/>
    <w:rsid w:val="003A2998"/>
    <w:rsid w:val="003A3A08"/>
    <w:rsid w:val="003A4430"/>
    <w:rsid w:val="003A45CD"/>
    <w:rsid w:val="003A4A8C"/>
    <w:rsid w:val="003A55DF"/>
    <w:rsid w:val="003A63E8"/>
    <w:rsid w:val="003A65E7"/>
    <w:rsid w:val="003B0919"/>
    <w:rsid w:val="003B3CAB"/>
    <w:rsid w:val="003B4176"/>
    <w:rsid w:val="003B44C9"/>
    <w:rsid w:val="003B4A3A"/>
    <w:rsid w:val="003B53D2"/>
    <w:rsid w:val="003B5AB2"/>
    <w:rsid w:val="003B6DFF"/>
    <w:rsid w:val="003B7466"/>
    <w:rsid w:val="003C0179"/>
    <w:rsid w:val="003C191B"/>
    <w:rsid w:val="003C23FB"/>
    <w:rsid w:val="003C44E6"/>
    <w:rsid w:val="003C5294"/>
    <w:rsid w:val="003C6AAD"/>
    <w:rsid w:val="003C6B4C"/>
    <w:rsid w:val="003C6DF3"/>
    <w:rsid w:val="003C6F70"/>
    <w:rsid w:val="003C771C"/>
    <w:rsid w:val="003C7F34"/>
    <w:rsid w:val="003C7FDC"/>
    <w:rsid w:val="003D0676"/>
    <w:rsid w:val="003D29AA"/>
    <w:rsid w:val="003D3924"/>
    <w:rsid w:val="003D4C41"/>
    <w:rsid w:val="003D5409"/>
    <w:rsid w:val="003D58AA"/>
    <w:rsid w:val="003E0005"/>
    <w:rsid w:val="003E01E8"/>
    <w:rsid w:val="003E129F"/>
    <w:rsid w:val="003E159D"/>
    <w:rsid w:val="003E3241"/>
    <w:rsid w:val="003E434A"/>
    <w:rsid w:val="003E4B9E"/>
    <w:rsid w:val="003E4E7A"/>
    <w:rsid w:val="003E5321"/>
    <w:rsid w:val="003E5502"/>
    <w:rsid w:val="003F0AA1"/>
    <w:rsid w:val="003F0BD7"/>
    <w:rsid w:val="003F0E82"/>
    <w:rsid w:val="003F0F90"/>
    <w:rsid w:val="003F0FCC"/>
    <w:rsid w:val="003F2300"/>
    <w:rsid w:val="003F3438"/>
    <w:rsid w:val="003F36F4"/>
    <w:rsid w:val="003F3DCD"/>
    <w:rsid w:val="003F3F1D"/>
    <w:rsid w:val="003F4685"/>
    <w:rsid w:val="003F4B59"/>
    <w:rsid w:val="003F5ECD"/>
    <w:rsid w:val="003F6F14"/>
    <w:rsid w:val="00400560"/>
    <w:rsid w:val="00400B65"/>
    <w:rsid w:val="00400D32"/>
    <w:rsid w:val="004038D4"/>
    <w:rsid w:val="00403D7A"/>
    <w:rsid w:val="00404017"/>
    <w:rsid w:val="004048E3"/>
    <w:rsid w:val="00404B69"/>
    <w:rsid w:val="00405C43"/>
    <w:rsid w:val="004067AC"/>
    <w:rsid w:val="00410D40"/>
    <w:rsid w:val="004118CA"/>
    <w:rsid w:val="004125AF"/>
    <w:rsid w:val="0041295D"/>
    <w:rsid w:val="00412E77"/>
    <w:rsid w:val="00413C18"/>
    <w:rsid w:val="00414171"/>
    <w:rsid w:val="00414BC2"/>
    <w:rsid w:val="00417100"/>
    <w:rsid w:val="0042192D"/>
    <w:rsid w:val="0042472E"/>
    <w:rsid w:val="004249E5"/>
    <w:rsid w:val="00424C88"/>
    <w:rsid w:val="0042719E"/>
    <w:rsid w:val="004271CA"/>
    <w:rsid w:val="0043019C"/>
    <w:rsid w:val="004303C2"/>
    <w:rsid w:val="0043084B"/>
    <w:rsid w:val="00430885"/>
    <w:rsid w:val="00430BE1"/>
    <w:rsid w:val="0043146F"/>
    <w:rsid w:val="00431C34"/>
    <w:rsid w:val="0043208E"/>
    <w:rsid w:val="00432C2F"/>
    <w:rsid w:val="00432C57"/>
    <w:rsid w:val="0043417E"/>
    <w:rsid w:val="00434908"/>
    <w:rsid w:val="004357CE"/>
    <w:rsid w:val="00435C0C"/>
    <w:rsid w:val="004367E1"/>
    <w:rsid w:val="004379B8"/>
    <w:rsid w:val="00440CC4"/>
    <w:rsid w:val="00441B03"/>
    <w:rsid w:val="00442B13"/>
    <w:rsid w:val="0044325E"/>
    <w:rsid w:val="0044478E"/>
    <w:rsid w:val="00445381"/>
    <w:rsid w:val="004458C9"/>
    <w:rsid w:val="00447596"/>
    <w:rsid w:val="0045004A"/>
    <w:rsid w:val="0045026D"/>
    <w:rsid w:val="00451C3A"/>
    <w:rsid w:val="004527C1"/>
    <w:rsid w:val="00455642"/>
    <w:rsid w:val="004561B9"/>
    <w:rsid w:val="004565F9"/>
    <w:rsid w:val="00457041"/>
    <w:rsid w:val="00460112"/>
    <w:rsid w:val="00461AB0"/>
    <w:rsid w:val="00461B0F"/>
    <w:rsid w:val="00462148"/>
    <w:rsid w:val="00462494"/>
    <w:rsid w:val="00462F5A"/>
    <w:rsid w:val="00463C89"/>
    <w:rsid w:val="00464380"/>
    <w:rsid w:val="00464520"/>
    <w:rsid w:val="0046497C"/>
    <w:rsid w:val="00466A1D"/>
    <w:rsid w:val="00467025"/>
    <w:rsid w:val="00467047"/>
    <w:rsid w:val="00470F5C"/>
    <w:rsid w:val="004719CD"/>
    <w:rsid w:val="00471BD2"/>
    <w:rsid w:val="00472C6E"/>
    <w:rsid w:val="00476289"/>
    <w:rsid w:val="00476F4C"/>
    <w:rsid w:val="00480EEE"/>
    <w:rsid w:val="0048172C"/>
    <w:rsid w:val="00481FAC"/>
    <w:rsid w:val="00483322"/>
    <w:rsid w:val="00484F4B"/>
    <w:rsid w:val="004859E5"/>
    <w:rsid w:val="00485F53"/>
    <w:rsid w:val="004868C2"/>
    <w:rsid w:val="00487C30"/>
    <w:rsid w:val="0049099F"/>
    <w:rsid w:val="004913F3"/>
    <w:rsid w:val="00491BC8"/>
    <w:rsid w:val="00492022"/>
    <w:rsid w:val="004935FE"/>
    <w:rsid w:val="00494686"/>
    <w:rsid w:val="00494987"/>
    <w:rsid w:val="00494A46"/>
    <w:rsid w:val="00494B13"/>
    <w:rsid w:val="00494F7A"/>
    <w:rsid w:val="0049509F"/>
    <w:rsid w:val="00495222"/>
    <w:rsid w:val="004963EE"/>
    <w:rsid w:val="00496699"/>
    <w:rsid w:val="004969C4"/>
    <w:rsid w:val="0049711B"/>
    <w:rsid w:val="0049717C"/>
    <w:rsid w:val="00497371"/>
    <w:rsid w:val="00497F46"/>
    <w:rsid w:val="004A0A8A"/>
    <w:rsid w:val="004A0B59"/>
    <w:rsid w:val="004A127E"/>
    <w:rsid w:val="004A1F7C"/>
    <w:rsid w:val="004A22A5"/>
    <w:rsid w:val="004A337E"/>
    <w:rsid w:val="004A5FE2"/>
    <w:rsid w:val="004A6E4A"/>
    <w:rsid w:val="004B035D"/>
    <w:rsid w:val="004B0B06"/>
    <w:rsid w:val="004B318A"/>
    <w:rsid w:val="004B3E69"/>
    <w:rsid w:val="004B3F76"/>
    <w:rsid w:val="004B6038"/>
    <w:rsid w:val="004B6353"/>
    <w:rsid w:val="004C0A6C"/>
    <w:rsid w:val="004C0E41"/>
    <w:rsid w:val="004C12FA"/>
    <w:rsid w:val="004C162E"/>
    <w:rsid w:val="004C2DF8"/>
    <w:rsid w:val="004C35D5"/>
    <w:rsid w:val="004C53B7"/>
    <w:rsid w:val="004C5910"/>
    <w:rsid w:val="004C7555"/>
    <w:rsid w:val="004D015B"/>
    <w:rsid w:val="004D0BD1"/>
    <w:rsid w:val="004D203F"/>
    <w:rsid w:val="004D2C8E"/>
    <w:rsid w:val="004D408B"/>
    <w:rsid w:val="004D4E13"/>
    <w:rsid w:val="004D551A"/>
    <w:rsid w:val="004D657F"/>
    <w:rsid w:val="004D69EB"/>
    <w:rsid w:val="004D7898"/>
    <w:rsid w:val="004E1E6C"/>
    <w:rsid w:val="004E1EFF"/>
    <w:rsid w:val="004E23A3"/>
    <w:rsid w:val="004E3261"/>
    <w:rsid w:val="004E373A"/>
    <w:rsid w:val="004E3D79"/>
    <w:rsid w:val="004E494C"/>
    <w:rsid w:val="004E5383"/>
    <w:rsid w:val="004E557C"/>
    <w:rsid w:val="004E62D4"/>
    <w:rsid w:val="004E79C6"/>
    <w:rsid w:val="004F021A"/>
    <w:rsid w:val="004F0543"/>
    <w:rsid w:val="004F0D63"/>
    <w:rsid w:val="004F3E7F"/>
    <w:rsid w:val="004F5638"/>
    <w:rsid w:val="004F58BD"/>
    <w:rsid w:val="004F7ADC"/>
    <w:rsid w:val="004F7B63"/>
    <w:rsid w:val="005017BB"/>
    <w:rsid w:val="005020CA"/>
    <w:rsid w:val="00502264"/>
    <w:rsid w:val="00502CCA"/>
    <w:rsid w:val="0050349F"/>
    <w:rsid w:val="00503CD8"/>
    <w:rsid w:val="00504680"/>
    <w:rsid w:val="00506138"/>
    <w:rsid w:val="005068DE"/>
    <w:rsid w:val="0050762D"/>
    <w:rsid w:val="00507CFF"/>
    <w:rsid w:val="005109A0"/>
    <w:rsid w:val="005117C7"/>
    <w:rsid w:val="00512096"/>
    <w:rsid w:val="005122C5"/>
    <w:rsid w:val="00512AFB"/>
    <w:rsid w:val="005132FC"/>
    <w:rsid w:val="00514042"/>
    <w:rsid w:val="00517845"/>
    <w:rsid w:val="00521789"/>
    <w:rsid w:val="00521C65"/>
    <w:rsid w:val="0052252D"/>
    <w:rsid w:val="005229B9"/>
    <w:rsid w:val="00523159"/>
    <w:rsid w:val="00524F23"/>
    <w:rsid w:val="005253D2"/>
    <w:rsid w:val="005253F0"/>
    <w:rsid w:val="005258A0"/>
    <w:rsid w:val="0052709B"/>
    <w:rsid w:val="005273ED"/>
    <w:rsid w:val="005275AF"/>
    <w:rsid w:val="00527C88"/>
    <w:rsid w:val="00530354"/>
    <w:rsid w:val="005312B0"/>
    <w:rsid w:val="00531E5F"/>
    <w:rsid w:val="0053264B"/>
    <w:rsid w:val="00532809"/>
    <w:rsid w:val="0053284C"/>
    <w:rsid w:val="00534F34"/>
    <w:rsid w:val="00535358"/>
    <w:rsid w:val="005356BF"/>
    <w:rsid w:val="005358E2"/>
    <w:rsid w:val="00536894"/>
    <w:rsid w:val="00541053"/>
    <w:rsid w:val="005421DC"/>
    <w:rsid w:val="00542415"/>
    <w:rsid w:val="00543255"/>
    <w:rsid w:val="0054338C"/>
    <w:rsid w:val="00544475"/>
    <w:rsid w:val="00544CD7"/>
    <w:rsid w:val="00544E2C"/>
    <w:rsid w:val="00545875"/>
    <w:rsid w:val="00545F8E"/>
    <w:rsid w:val="005463B0"/>
    <w:rsid w:val="0054708A"/>
    <w:rsid w:val="00547621"/>
    <w:rsid w:val="00547BED"/>
    <w:rsid w:val="00547BF7"/>
    <w:rsid w:val="00547F6A"/>
    <w:rsid w:val="0055110B"/>
    <w:rsid w:val="00552304"/>
    <w:rsid w:val="005524C8"/>
    <w:rsid w:val="00552BDB"/>
    <w:rsid w:val="0055362F"/>
    <w:rsid w:val="005538C1"/>
    <w:rsid w:val="00553ADF"/>
    <w:rsid w:val="005544BD"/>
    <w:rsid w:val="005545CD"/>
    <w:rsid w:val="005546F1"/>
    <w:rsid w:val="005546F9"/>
    <w:rsid w:val="0056064D"/>
    <w:rsid w:val="00560AAB"/>
    <w:rsid w:val="00560D8E"/>
    <w:rsid w:val="00560EEA"/>
    <w:rsid w:val="00562137"/>
    <w:rsid w:val="0056295E"/>
    <w:rsid w:val="00562B6E"/>
    <w:rsid w:val="00562EC0"/>
    <w:rsid w:val="0056306A"/>
    <w:rsid w:val="00563D6A"/>
    <w:rsid w:val="0056438B"/>
    <w:rsid w:val="005646FF"/>
    <w:rsid w:val="005665D1"/>
    <w:rsid w:val="005678D9"/>
    <w:rsid w:val="00570BCF"/>
    <w:rsid w:val="00570C14"/>
    <w:rsid w:val="0057118C"/>
    <w:rsid w:val="0057211E"/>
    <w:rsid w:val="00572FF2"/>
    <w:rsid w:val="005733BE"/>
    <w:rsid w:val="005733D1"/>
    <w:rsid w:val="00574FBF"/>
    <w:rsid w:val="00575027"/>
    <w:rsid w:val="00576A4D"/>
    <w:rsid w:val="00577305"/>
    <w:rsid w:val="005776A7"/>
    <w:rsid w:val="0058031A"/>
    <w:rsid w:val="00580E53"/>
    <w:rsid w:val="005831C1"/>
    <w:rsid w:val="00583DE1"/>
    <w:rsid w:val="00586504"/>
    <w:rsid w:val="00592754"/>
    <w:rsid w:val="005935EC"/>
    <w:rsid w:val="0059453F"/>
    <w:rsid w:val="005954B4"/>
    <w:rsid w:val="005961E8"/>
    <w:rsid w:val="0059735B"/>
    <w:rsid w:val="005A063C"/>
    <w:rsid w:val="005A10C3"/>
    <w:rsid w:val="005A13A8"/>
    <w:rsid w:val="005A3406"/>
    <w:rsid w:val="005A4246"/>
    <w:rsid w:val="005A4649"/>
    <w:rsid w:val="005A572C"/>
    <w:rsid w:val="005A61BD"/>
    <w:rsid w:val="005A625E"/>
    <w:rsid w:val="005A6932"/>
    <w:rsid w:val="005B04A2"/>
    <w:rsid w:val="005B09E5"/>
    <w:rsid w:val="005B2D80"/>
    <w:rsid w:val="005B3175"/>
    <w:rsid w:val="005B3E9A"/>
    <w:rsid w:val="005B41D2"/>
    <w:rsid w:val="005B49E0"/>
    <w:rsid w:val="005B62F8"/>
    <w:rsid w:val="005B69D6"/>
    <w:rsid w:val="005B6E89"/>
    <w:rsid w:val="005C00AE"/>
    <w:rsid w:val="005C0631"/>
    <w:rsid w:val="005C0688"/>
    <w:rsid w:val="005C0FA3"/>
    <w:rsid w:val="005C2A75"/>
    <w:rsid w:val="005C3020"/>
    <w:rsid w:val="005C318C"/>
    <w:rsid w:val="005C32DB"/>
    <w:rsid w:val="005C3480"/>
    <w:rsid w:val="005C397F"/>
    <w:rsid w:val="005C5A2E"/>
    <w:rsid w:val="005C5B53"/>
    <w:rsid w:val="005C69A3"/>
    <w:rsid w:val="005C6C8E"/>
    <w:rsid w:val="005C6DC1"/>
    <w:rsid w:val="005C75FB"/>
    <w:rsid w:val="005D0C55"/>
    <w:rsid w:val="005D1700"/>
    <w:rsid w:val="005D21A1"/>
    <w:rsid w:val="005D33C3"/>
    <w:rsid w:val="005D3BA1"/>
    <w:rsid w:val="005D423C"/>
    <w:rsid w:val="005D48DA"/>
    <w:rsid w:val="005D7CAF"/>
    <w:rsid w:val="005D7E3A"/>
    <w:rsid w:val="005E05C5"/>
    <w:rsid w:val="005E0A36"/>
    <w:rsid w:val="005E11F8"/>
    <w:rsid w:val="005E16DE"/>
    <w:rsid w:val="005E1948"/>
    <w:rsid w:val="005E26CC"/>
    <w:rsid w:val="005E28C2"/>
    <w:rsid w:val="005E3253"/>
    <w:rsid w:val="005E393E"/>
    <w:rsid w:val="005E3E8B"/>
    <w:rsid w:val="005E41BD"/>
    <w:rsid w:val="005E63ED"/>
    <w:rsid w:val="005E65EE"/>
    <w:rsid w:val="005E6F06"/>
    <w:rsid w:val="005E7D93"/>
    <w:rsid w:val="005F0003"/>
    <w:rsid w:val="005F084D"/>
    <w:rsid w:val="005F1BE8"/>
    <w:rsid w:val="005F21D3"/>
    <w:rsid w:val="005F3856"/>
    <w:rsid w:val="005F3E0E"/>
    <w:rsid w:val="005F424F"/>
    <w:rsid w:val="005F7EBB"/>
    <w:rsid w:val="006012EC"/>
    <w:rsid w:val="006019B5"/>
    <w:rsid w:val="0060390B"/>
    <w:rsid w:val="00604028"/>
    <w:rsid w:val="006045CA"/>
    <w:rsid w:val="00604623"/>
    <w:rsid w:val="006053CD"/>
    <w:rsid w:val="0060596E"/>
    <w:rsid w:val="00605CBC"/>
    <w:rsid w:val="00606C60"/>
    <w:rsid w:val="00606C97"/>
    <w:rsid w:val="006075C2"/>
    <w:rsid w:val="006078D2"/>
    <w:rsid w:val="006103BB"/>
    <w:rsid w:val="0061053B"/>
    <w:rsid w:val="00612183"/>
    <w:rsid w:val="00612727"/>
    <w:rsid w:val="00612BCF"/>
    <w:rsid w:val="00612D1A"/>
    <w:rsid w:val="006132F8"/>
    <w:rsid w:val="00613327"/>
    <w:rsid w:val="00616002"/>
    <w:rsid w:val="006168ED"/>
    <w:rsid w:val="00616E54"/>
    <w:rsid w:val="0061704D"/>
    <w:rsid w:val="00617EA6"/>
    <w:rsid w:val="00621296"/>
    <w:rsid w:val="00621639"/>
    <w:rsid w:val="006231AE"/>
    <w:rsid w:val="0062374D"/>
    <w:rsid w:val="00623970"/>
    <w:rsid w:val="0062465B"/>
    <w:rsid w:val="00624894"/>
    <w:rsid w:val="00625D4E"/>
    <w:rsid w:val="0063093D"/>
    <w:rsid w:val="006314C0"/>
    <w:rsid w:val="006316F0"/>
    <w:rsid w:val="00631832"/>
    <w:rsid w:val="00631A60"/>
    <w:rsid w:val="00632143"/>
    <w:rsid w:val="00632499"/>
    <w:rsid w:val="00633E70"/>
    <w:rsid w:val="00633EBB"/>
    <w:rsid w:val="00634138"/>
    <w:rsid w:val="0063423C"/>
    <w:rsid w:val="0063486D"/>
    <w:rsid w:val="0063527D"/>
    <w:rsid w:val="00635C35"/>
    <w:rsid w:val="006400A1"/>
    <w:rsid w:val="006411BF"/>
    <w:rsid w:val="00642622"/>
    <w:rsid w:val="00642695"/>
    <w:rsid w:val="00645117"/>
    <w:rsid w:val="006467F9"/>
    <w:rsid w:val="00646E2C"/>
    <w:rsid w:val="00646FFA"/>
    <w:rsid w:val="00650666"/>
    <w:rsid w:val="00650D62"/>
    <w:rsid w:val="00650DE6"/>
    <w:rsid w:val="00652D96"/>
    <w:rsid w:val="006543DC"/>
    <w:rsid w:val="00654E7A"/>
    <w:rsid w:val="00654F3C"/>
    <w:rsid w:val="0065535E"/>
    <w:rsid w:val="006554BA"/>
    <w:rsid w:val="0065620C"/>
    <w:rsid w:val="0065671A"/>
    <w:rsid w:val="00656C8B"/>
    <w:rsid w:val="00657094"/>
    <w:rsid w:val="006572FB"/>
    <w:rsid w:val="0065733D"/>
    <w:rsid w:val="00660571"/>
    <w:rsid w:val="00661AFF"/>
    <w:rsid w:val="00661EED"/>
    <w:rsid w:val="00662CB3"/>
    <w:rsid w:val="00663018"/>
    <w:rsid w:val="006635D1"/>
    <w:rsid w:val="006637DC"/>
    <w:rsid w:val="00663D39"/>
    <w:rsid w:val="00664008"/>
    <w:rsid w:val="00664F92"/>
    <w:rsid w:val="0066539E"/>
    <w:rsid w:val="00665990"/>
    <w:rsid w:val="00666C8F"/>
    <w:rsid w:val="00666EE7"/>
    <w:rsid w:val="00666FC6"/>
    <w:rsid w:val="006728B6"/>
    <w:rsid w:val="00672E04"/>
    <w:rsid w:val="00672E34"/>
    <w:rsid w:val="00672F5B"/>
    <w:rsid w:val="00673827"/>
    <w:rsid w:val="00674CD1"/>
    <w:rsid w:val="006761C1"/>
    <w:rsid w:val="00676E2B"/>
    <w:rsid w:val="0067761C"/>
    <w:rsid w:val="00677C78"/>
    <w:rsid w:val="00680AF9"/>
    <w:rsid w:val="00680E93"/>
    <w:rsid w:val="00680EF8"/>
    <w:rsid w:val="00681616"/>
    <w:rsid w:val="00681F99"/>
    <w:rsid w:val="00682C30"/>
    <w:rsid w:val="00683E9D"/>
    <w:rsid w:val="00687340"/>
    <w:rsid w:val="006877A0"/>
    <w:rsid w:val="00691285"/>
    <w:rsid w:val="00691E8B"/>
    <w:rsid w:val="00692B41"/>
    <w:rsid w:val="006937A6"/>
    <w:rsid w:val="00693DCB"/>
    <w:rsid w:val="00693F40"/>
    <w:rsid w:val="00694057"/>
    <w:rsid w:val="00695829"/>
    <w:rsid w:val="0069617E"/>
    <w:rsid w:val="00696C1D"/>
    <w:rsid w:val="00697055"/>
    <w:rsid w:val="006970FD"/>
    <w:rsid w:val="00697ECE"/>
    <w:rsid w:val="006A0486"/>
    <w:rsid w:val="006A15DF"/>
    <w:rsid w:val="006A1C3B"/>
    <w:rsid w:val="006A2418"/>
    <w:rsid w:val="006A24CB"/>
    <w:rsid w:val="006A3762"/>
    <w:rsid w:val="006A469B"/>
    <w:rsid w:val="006A561F"/>
    <w:rsid w:val="006A7793"/>
    <w:rsid w:val="006B00CA"/>
    <w:rsid w:val="006B0A76"/>
    <w:rsid w:val="006B0D98"/>
    <w:rsid w:val="006B1368"/>
    <w:rsid w:val="006B1B04"/>
    <w:rsid w:val="006B1C9F"/>
    <w:rsid w:val="006B2F21"/>
    <w:rsid w:val="006B405D"/>
    <w:rsid w:val="006B46F3"/>
    <w:rsid w:val="006B4A4F"/>
    <w:rsid w:val="006B5E98"/>
    <w:rsid w:val="006B617C"/>
    <w:rsid w:val="006B6FC8"/>
    <w:rsid w:val="006C0AEE"/>
    <w:rsid w:val="006C0CFC"/>
    <w:rsid w:val="006C1A3C"/>
    <w:rsid w:val="006C1F21"/>
    <w:rsid w:val="006C25CA"/>
    <w:rsid w:val="006C33E0"/>
    <w:rsid w:val="006C3BDC"/>
    <w:rsid w:val="006C3CF9"/>
    <w:rsid w:val="006C3D8A"/>
    <w:rsid w:val="006C4926"/>
    <w:rsid w:val="006C4F9E"/>
    <w:rsid w:val="006C54E1"/>
    <w:rsid w:val="006C64FC"/>
    <w:rsid w:val="006C77A9"/>
    <w:rsid w:val="006D19D7"/>
    <w:rsid w:val="006D2188"/>
    <w:rsid w:val="006D36B2"/>
    <w:rsid w:val="006D3FC3"/>
    <w:rsid w:val="006D5CF4"/>
    <w:rsid w:val="006D6B4D"/>
    <w:rsid w:val="006D6C8C"/>
    <w:rsid w:val="006D72CE"/>
    <w:rsid w:val="006E0804"/>
    <w:rsid w:val="006E128E"/>
    <w:rsid w:val="006E1B8C"/>
    <w:rsid w:val="006E35C7"/>
    <w:rsid w:val="006E460F"/>
    <w:rsid w:val="006E49D7"/>
    <w:rsid w:val="006E4F70"/>
    <w:rsid w:val="006E61AA"/>
    <w:rsid w:val="006E786E"/>
    <w:rsid w:val="006F02DE"/>
    <w:rsid w:val="006F05DF"/>
    <w:rsid w:val="006F2B6F"/>
    <w:rsid w:val="006F41EA"/>
    <w:rsid w:val="006F449A"/>
    <w:rsid w:val="006F48C3"/>
    <w:rsid w:val="006F4E60"/>
    <w:rsid w:val="006F607A"/>
    <w:rsid w:val="006F641F"/>
    <w:rsid w:val="006F696E"/>
    <w:rsid w:val="006F6C5B"/>
    <w:rsid w:val="006F76D7"/>
    <w:rsid w:val="006F77C8"/>
    <w:rsid w:val="007005A9"/>
    <w:rsid w:val="00701CB1"/>
    <w:rsid w:val="00702482"/>
    <w:rsid w:val="00704D0D"/>
    <w:rsid w:val="00704E04"/>
    <w:rsid w:val="007052C2"/>
    <w:rsid w:val="007072AF"/>
    <w:rsid w:val="00710A27"/>
    <w:rsid w:val="007112EA"/>
    <w:rsid w:val="00712C32"/>
    <w:rsid w:val="00715101"/>
    <w:rsid w:val="0071568A"/>
    <w:rsid w:val="00715B2F"/>
    <w:rsid w:val="00716B7B"/>
    <w:rsid w:val="007176D4"/>
    <w:rsid w:val="0072096C"/>
    <w:rsid w:val="00720F28"/>
    <w:rsid w:val="00721308"/>
    <w:rsid w:val="00721AAD"/>
    <w:rsid w:val="00722296"/>
    <w:rsid w:val="00722FF6"/>
    <w:rsid w:val="0072335A"/>
    <w:rsid w:val="00723F19"/>
    <w:rsid w:val="00724194"/>
    <w:rsid w:val="00724233"/>
    <w:rsid w:val="0072426F"/>
    <w:rsid w:val="00724CD7"/>
    <w:rsid w:val="00726062"/>
    <w:rsid w:val="00726262"/>
    <w:rsid w:val="007263C4"/>
    <w:rsid w:val="00726CDF"/>
    <w:rsid w:val="007307BA"/>
    <w:rsid w:val="00730918"/>
    <w:rsid w:val="00730D7F"/>
    <w:rsid w:val="007316A3"/>
    <w:rsid w:val="00731CE6"/>
    <w:rsid w:val="00731DD9"/>
    <w:rsid w:val="00732030"/>
    <w:rsid w:val="007327C6"/>
    <w:rsid w:val="00732ED6"/>
    <w:rsid w:val="00734015"/>
    <w:rsid w:val="0073414E"/>
    <w:rsid w:val="007347D5"/>
    <w:rsid w:val="00735272"/>
    <w:rsid w:val="007368F6"/>
    <w:rsid w:val="00736B38"/>
    <w:rsid w:val="00736DA5"/>
    <w:rsid w:val="00736F45"/>
    <w:rsid w:val="00737238"/>
    <w:rsid w:val="0073730D"/>
    <w:rsid w:val="00737FD9"/>
    <w:rsid w:val="0074180D"/>
    <w:rsid w:val="00742C35"/>
    <w:rsid w:val="00742F06"/>
    <w:rsid w:val="00743254"/>
    <w:rsid w:val="007432F7"/>
    <w:rsid w:val="007443BA"/>
    <w:rsid w:val="007443C4"/>
    <w:rsid w:val="00744AEE"/>
    <w:rsid w:val="00744BFB"/>
    <w:rsid w:val="00745A4F"/>
    <w:rsid w:val="00745DA9"/>
    <w:rsid w:val="00746AE7"/>
    <w:rsid w:val="00747647"/>
    <w:rsid w:val="00747F5B"/>
    <w:rsid w:val="007508BB"/>
    <w:rsid w:val="00751265"/>
    <w:rsid w:val="00752004"/>
    <w:rsid w:val="00752410"/>
    <w:rsid w:val="00752FE8"/>
    <w:rsid w:val="0075304B"/>
    <w:rsid w:val="007537B7"/>
    <w:rsid w:val="0075477B"/>
    <w:rsid w:val="007548C5"/>
    <w:rsid w:val="007573AD"/>
    <w:rsid w:val="00760650"/>
    <w:rsid w:val="00761168"/>
    <w:rsid w:val="00762A2F"/>
    <w:rsid w:val="00762D96"/>
    <w:rsid w:val="007643D3"/>
    <w:rsid w:val="00764F8E"/>
    <w:rsid w:val="007651A8"/>
    <w:rsid w:val="00765A68"/>
    <w:rsid w:val="007662BA"/>
    <w:rsid w:val="007669AA"/>
    <w:rsid w:val="00767E1E"/>
    <w:rsid w:val="00770B32"/>
    <w:rsid w:val="00771316"/>
    <w:rsid w:val="00771424"/>
    <w:rsid w:val="00771C4A"/>
    <w:rsid w:val="0077244F"/>
    <w:rsid w:val="0077245E"/>
    <w:rsid w:val="007730D6"/>
    <w:rsid w:val="007746AA"/>
    <w:rsid w:val="00775D3E"/>
    <w:rsid w:val="007768AC"/>
    <w:rsid w:val="00780988"/>
    <w:rsid w:val="00780FFF"/>
    <w:rsid w:val="00781166"/>
    <w:rsid w:val="00781F7E"/>
    <w:rsid w:val="00782B48"/>
    <w:rsid w:val="00782F8D"/>
    <w:rsid w:val="007843AC"/>
    <w:rsid w:val="007852E8"/>
    <w:rsid w:val="00785A9B"/>
    <w:rsid w:val="0078648E"/>
    <w:rsid w:val="0078682B"/>
    <w:rsid w:val="00786C0E"/>
    <w:rsid w:val="00790749"/>
    <w:rsid w:val="00790D7A"/>
    <w:rsid w:val="00791065"/>
    <w:rsid w:val="007917B1"/>
    <w:rsid w:val="007918B4"/>
    <w:rsid w:val="00793DE1"/>
    <w:rsid w:val="00795762"/>
    <w:rsid w:val="007959BD"/>
    <w:rsid w:val="007959D9"/>
    <w:rsid w:val="007963C2"/>
    <w:rsid w:val="00796CD5"/>
    <w:rsid w:val="007A2A63"/>
    <w:rsid w:val="007A3ADA"/>
    <w:rsid w:val="007A3F03"/>
    <w:rsid w:val="007A4099"/>
    <w:rsid w:val="007A4D2C"/>
    <w:rsid w:val="007A5A91"/>
    <w:rsid w:val="007A620C"/>
    <w:rsid w:val="007A7BE6"/>
    <w:rsid w:val="007B0C7B"/>
    <w:rsid w:val="007B1E16"/>
    <w:rsid w:val="007B27D5"/>
    <w:rsid w:val="007B342E"/>
    <w:rsid w:val="007B4837"/>
    <w:rsid w:val="007B4B92"/>
    <w:rsid w:val="007B4B9B"/>
    <w:rsid w:val="007B55E9"/>
    <w:rsid w:val="007B5670"/>
    <w:rsid w:val="007B583A"/>
    <w:rsid w:val="007B5E78"/>
    <w:rsid w:val="007B790E"/>
    <w:rsid w:val="007C2102"/>
    <w:rsid w:val="007C2712"/>
    <w:rsid w:val="007C399F"/>
    <w:rsid w:val="007C3BA4"/>
    <w:rsid w:val="007C479E"/>
    <w:rsid w:val="007C487A"/>
    <w:rsid w:val="007C52E1"/>
    <w:rsid w:val="007C5344"/>
    <w:rsid w:val="007D0D25"/>
    <w:rsid w:val="007D1A1B"/>
    <w:rsid w:val="007D22F5"/>
    <w:rsid w:val="007D27C5"/>
    <w:rsid w:val="007D2DDF"/>
    <w:rsid w:val="007D3797"/>
    <w:rsid w:val="007D4BC1"/>
    <w:rsid w:val="007D4EFB"/>
    <w:rsid w:val="007D5753"/>
    <w:rsid w:val="007D5E5B"/>
    <w:rsid w:val="007D60CB"/>
    <w:rsid w:val="007D6BB5"/>
    <w:rsid w:val="007D6C9A"/>
    <w:rsid w:val="007E11B7"/>
    <w:rsid w:val="007E159F"/>
    <w:rsid w:val="007E2820"/>
    <w:rsid w:val="007E291E"/>
    <w:rsid w:val="007E2A3D"/>
    <w:rsid w:val="007E2F21"/>
    <w:rsid w:val="007E3534"/>
    <w:rsid w:val="007E3A00"/>
    <w:rsid w:val="007E4B1F"/>
    <w:rsid w:val="007E506E"/>
    <w:rsid w:val="007E657D"/>
    <w:rsid w:val="007E68A4"/>
    <w:rsid w:val="007E68F9"/>
    <w:rsid w:val="007E6FE8"/>
    <w:rsid w:val="007E7045"/>
    <w:rsid w:val="007F070D"/>
    <w:rsid w:val="007F0FB9"/>
    <w:rsid w:val="007F14B3"/>
    <w:rsid w:val="007F1A3D"/>
    <w:rsid w:val="007F21A2"/>
    <w:rsid w:val="007F234B"/>
    <w:rsid w:val="007F376B"/>
    <w:rsid w:val="007F3869"/>
    <w:rsid w:val="007F49AD"/>
    <w:rsid w:val="007F4BE5"/>
    <w:rsid w:val="007F5102"/>
    <w:rsid w:val="007F5404"/>
    <w:rsid w:val="00800CE2"/>
    <w:rsid w:val="008015FD"/>
    <w:rsid w:val="00801D58"/>
    <w:rsid w:val="008029A3"/>
    <w:rsid w:val="00802D01"/>
    <w:rsid w:val="0080382B"/>
    <w:rsid w:val="008057CF"/>
    <w:rsid w:val="00805E7F"/>
    <w:rsid w:val="00807A0E"/>
    <w:rsid w:val="00807C3E"/>
    <w:rsid w:val="008102AE"/>
    <w:rsid w:val="008107CB"/>
    <w:rsid w:val="00810DB8"/>
    <w:rsid w:val="00811EE1"/>
    <w:rsid w:val="00811F4D"/>
    <w:rsid w:val="0081314C"/>
    <w:rsid w:val="008159F0"/>
    <w:rsid w:val="00815EB3"/>
    <w:rsid w:val="0081655F"/>
    <w:rsid w:val="00817A5F"/>
    <w:rsid w:val="00820665"/>
    <w:rsid w:val="00820712"/>
    <w:rsid w:val="00820B3A"/>
    <w:rsid w:val="00821DAA"/>
    <w:rsid w:val="00822260"/>
    <w:rsid w:val="008238DA"/>
    <w:rsid w:val="008242A2"/>
    <w:rsid w:val="0082536D"/>
    <w:rsid w:val="008277C9"/>
    <w:rsid w:val="00831395"/>
    <w:rsid w:val="00833430"/>
    <w:rsid w:val="00833767"/>
    <w:rsid w:val="0083404E"/>
    <w:rsid w:val="00835470"/>
    <w:rsid w:val="00835814"/>
    <w:rsid w:val="00836AC8"/>
    <w:rsid w:val="008372EA"/>
    <w:rsid w:val="00837350"/>
    <w:rsid w:val="00840CC5"/>
    <w:rsid w:val="00840E81"/>
    <w:rsid w:val="00841A41"/>
    <w:rsid w:val="00841DA3"/>
    <w:rsid w:val="00843522"/>
    <w:rsid w:val="00843B0A"/>
    <w:rsid w:val="008440DC"/>
    <w:rsid w:val="008445ED"/>
    <w:rsid w:val="0084531B"/>
    <w:rsid w:val="008454C6"/>
    <w:rsid w:val="008454EA"/>
    <w:rsid w:val="00847D77"/>
    <w:rsid w:val="00851DE6"/>
    <w:rsid w:val="00852148"/>
    <w:rsid w:val="008525CA"/>
    <w:rsid w:val="00852AD1"/>
    <w:rsid w:val="00853475"/>
    <w:rsid w:val="00853707"/>
    <w:rsid w:val="00856095"/>
    <w:rsid w:val="008562A1"/>
    <w:rsid w:val="00856761"/>
    <w:rsid w:val="00856D31"/>
    <w:rsid w:val="00857639"/>
    <w:rsid w:val="008615D6"/>
    <w:rsid w:val="00862260"/>
    <w:rsid w:val="0086300E"/>
    <w:rsid w:val="008634B9"/>
    <w:rsid w:val="0086489F"/>
    <w:rsid w:val="00864F01"/>
    <w:rsid w:val="0086551E"/>
    <w:rsid w:val="00866119"/>
    <w:rsid w:val="00866B71"/>
    <w:rsid w:val="008676A9"/>
    <w:rsid w:val="00870981"/>
    <w:rsid w:val="00870C4E"/>
    <w:rsid w:val="00871350"/>
    <w:rsid w:val="00871669"/>
    <w:rsid w:val="00871E6F"/>
    <w:rsid w:val="00872D76"/>
    <w:rsid w:val="00872D95"/>
    <w:rsid w:val="00872F10"/>
    <w:rsid w:val="00875000"/>
    <w:rsid w:val="0087515B"/>
    <w:rsid w:val="0087728E"/>
    <w:rsid w:val="00877780"/>
    <w:rsid w:val="00877FB3"/>
    <w:rsid w:val="0088021C"/>
    <w:rsid w:val="008805EE"/>
    <w:rsid w:val="00880CD9"/>
    <w:rsid w:val="0088107E"/>
    <w:rsid w:val="00881B51"/>
    <w:rsid w:val="008825F1"/>
    <w:rsid w:val="00883A07"/>
    <w:rsid w:val="00883F14"/>
    <w:rsid w:val="00883F16"/>
    <w:rsid w:val="008842CC"/>
    <w:rsid w:val="008848AD"/>
    <w:rsid w:val="00885FE5"/>
    <w:rsid w:val="00887601"/>
    <w:rsid w:val="0089045E"/>
    <w:rsid w:val="00890E41"/>
    <w:rsid w:val="00890F73"/>
    <w:rsid w:val="00891122"/>
    <w:rsid w:val="008931B9"/>
    <w:rsid w:val="00894117"/>
    <w:rsid w:val="00894A26"/>
    <w:rsid w:val="008953C0"/>
    <w:rsid w:val="00895ADF"/>
    <w:rsid w:val="00897C54"/>
    <w:rsid w:val="00897EAB"/>
    <w:rsid w:val="008A05C0"/>
    <w:rsid w:val="008A2468"/>
    <w:rsid w:val="008A2EA9"/>
    <w:rsid w:val="008A2ECD"/>
    <w:rsid w:val="008A2EDB"/>
    <w:rsid w:val="008A3D79"/>
    <w:rsid w:val="008A460B"/>
    <w:rsid w:val="008A5CA9"/>
    <w:rsid w:val="008A6098"/>
    <w:rsid w:val="008A6152"/>
    <w:rsid w:val="008A7B90"/>
    <w:rsid w:val="008A7CFC"/>
    <w:rsid w:val="008A7F72"/>
    <w:rsid w:val="008B0A75"/>
    <w:rsid w:val="008B0F41"/>
    <w:rsid w:val="008B1978"/>
    <w:rsid w:val="008B1989"/>
    <w:rsid w:val="008B1AD0"/>
    <w:rsid w:val="008B25B9"/>
    <w:rsid w:val="008B2D94"/>
    <w:rsid w:val="008B2DDF"/>
    <w:rsid w:val="008B353B"/>
    <w:rsid w:val="008B5465"/>
    <w:rsid w:val="008B6E38"/>
    <w:rsid w:val="008B79B3"/>
    <w:rsid w:val="008B7D1F"/>
    <w:rsid w:val="008C04F2"/>
    <w:rsid w:val="008C0977"/>
    <w:rsid w:val="008C0C93"/>
    <w:rsid w:val="008C112F"/>
    <w:rsid w:val="008C122C"/>
    <w:rsid w:val="008C1325"/>
    <w:rsid w:val="008C1AB0"/>
    <w:rsid w:val="008C3213"/>
    <w:rsid w:val="008C35C4"/>
    <w:rsid w:val="008C40F3"/>
    <w:rsid w:val="008C4866"/>
    <w:rsid w:val="008C73F5"/>
    <w:rsid w:val="008C7AB6"/>
    <w:rsid w:val="008C7C52"/>
    <w:rsid w:val="008D0083"/>
    <w:rsid w:val="008D0268"/>
    <w:rsid w:val="008D10FD"/>
    <w:rsid w:val="008D22F0"/>
    <w:rsid w:val="008D2F2D"/>
    <w:rsid w:val="008D3C15"/>
    <w:rsid w:val="008D453D"/>
    <w:rsid w:val="008D47E7"/>
    <w:rsid w:val="008D4A9F"/>
    <w:rsid w:val="008D4F73"/>
    <w:rsid w:val="008D6B34"/>
    <w:rsid w:val="008D6D23"/>
    <w:rsid w:val="008D6F41"/>
    <w:rsid w:val="008D7A35"/>
    <w:rsid w:val="008E0EE5"/>
    <w:rsid w:val="008E0FDB"/>
    <w:rsid w:val="008E100D"/>
    <w:rsid w:val="008E1C47"/>
    <w:rsid w:val="008E446E"/>
    <w:rsid w:val="008E4BF0"/>
    <w:rsid w:val="008E541A"/>
    <w:rsid w:val="008E617B"/>
    <w:rsid w:val="008F026D"/>
    <w:rsid w:val="008F1739"/>
    <w:rsid w:val="008F2272"/>
    <w:rsid w:val="008F2712"/>
    <w:rsid w:val="008F3998"/>
    <w:rsid w:val="008F4843"/>
    <w:rsid w:val="008F48DA"/>
    <w:rsid w:val="008F5BA3"/>
    <w:rsid w:val="008F6485"/>
    <w:rsid w:val="008F65A6"/>
    <w:rsid w:val="008F6BAB"/>
    <w:rsid w:val="008F7419"/>
    <w:rsid w:val="00900124"/>
    <w:rsid w:val="0090077A"/>
    <w:rsid w:val="00900864"/>
    <w:rsid w:val="00900ABE"/>
    <w:rsid w:val="00900CFC"/>
    <w:rsid w:val="00900EEF"/>
    <w:rsid w:val="00901F0C"/>
    <w:rsid w:val="0090221F"/>
    <w:rsid w:val="0090281C"/>
    <w:rsid w:val="0090284C"/>
    <w:rsid w:val="009031D9"/>
    <w:rsid w:val="009036D9"/>
    <w:rsid w:val="00903973"/>
    <w:rsid w:val="009052C0"/>
    <w:rsid w:val="00905F54"/>
    <w:rsid w:val="0090659B"/>
    <w:rsid w:val="0090683B"/>
    <w:rsid w:val="00906B99"/>
    <w:rsid w:val="00906C50"/>
    <w:rsid w:val="00906F1D"/>
    <w:rsid w:val="00906F73"/>
    <w:rsid w:val="00907D5B"/>
    <w:rsid w:val="00910149"/>
    <w:rsid w:val="009101CB"/>
    <w:rsid w:val="0091057F"/>
    <w:rsid w:val="00910B75"/>
    <w:rsid w:val="00911053"/>
    <w:rsid w:val="009111B8"/>
    <w:rsid w:val="0091286B"/>
    <w:rsid w:val="00912F49"/>
    <w:rsid w:val="009137C6"/>
    <w:rsid w:val="00913CFE"/>
    <w:rsid w:val="00913FC3"/>
    <w:rsid w:val="009141B1"/>
    <w:rsid w:val="00914ABB"/>
    <w:rsid w:val="009162B8"/>
    <w:rsid w:val="00916953"/>
    <w:rsid w:val="00916D61"/>
    <w:rsid w:val="00917755"/>
    <w:rsid w:val="00920706"/>
    <w:rsid w:val="00920899"/>
    <w:rsid w:val="00920F96"/>
    <w:rsid w:val="009212AA"/>
    <w:rsid w:val="00922C52"/>
    <w:rsid w:val="009231A8"/>
    <w:rsid w:val="00923B99"/>
    <w:rsid w:val="00925AC9"/>
    <w:rsid w:val="009279D4"/>
    <w:rsid w:val="00927DBB"/>
    <w:rsid w:val="0093110D"/>
    <w:rsid w:val="00932DB3"/>
    <w:rsid w:val="00932F32"/>
    <w:rsid w:val="00933552"/>
    <w:rsid w:val="0093440F"/>
    <w:rsid w:val="00934542"/>
    <w:rsid w:val="00934E55"/>
    <w:rsid w:val="00934FAC"/>
    <w:rsid w:val="0093567E"/>
    <w:rsid w:val="00935D41"/>
    <w:rsid w:val="00940F87"/>
    <w:rsid w:val="009439F6"/>
    <w:rsid w:val="00944575"/>
    <w:rsid w:val="00945A2C"/>
    <w:rsid w:val="0094726D"/>
    <w:rsid w:val="00947342"/>
    <w:rsid w:val="00950E13"/>
    <w:rsid w:val="00950E28"/>
    <w:rsid w:val="00951934"/>
    <w:rsid w:val="009521AB"/>
    <w:rsid w:val="009528E6"/>
    <w:rsid w:val="009532EF"/>
    <w:rsid w:val="009541D0"/>
    <w:rsid w:val="009549A5"/>
    <w:rsid w:val="0095536C"/>
    <w:rsid w:val="00955549"/>
    <w:rsid w:val="009555CE"/>
    <w:rsid w:val="00956E57"/>
    <w:rsid w:val="00957991"/>
    <w:rsid w:val="0096054F"/>
    <w:rsid w:val="0096131E"/>
    <w:rsid w:val="0096297F"/>
    <w:rsid w:val="00963607"/>
    <w:rsid w:val="009702B8"/>
    <w:rsid w:val="00970586"/>
    <w:rsid w:val="00970FC4"/>
    <w:rsid w:val="009713D0"/>
    <w:rsid w:val="0097197C"/>
    <w:rsid w:val="00971A2A"/>
    <w:rsid w:val="00971A49"/>
    <w:rsid w:val="0097201C"/>
    <w:rsid w:val="009725A7"/>
    <w:rsid w:val="00972E49"/>
    <w:rsid w:val="00975901"/>
    <w:rsid w:val="00975997"/>
    <w:rsid w:val="00975CCD"/>
    <w:rsid w:val="009760D1"/>
    <w:rsid w:val="00976193"/>
    <w:rsid w:val="00976EAF"/>
    <w:rsid w:val="00980620"/>
    <w:rsid w:val="009816F0"/>
    <w:rsid w:val="00983B63"/>
    <w:rsid w:val="00984384"/>
    <w:rsid w:val="009845BB"/>
    <w:rsid w:val="00986CB3"/>
    <w:rsid w:val="00987B03"/>
    <w:rsid w:val="00992569"/>
    <w:rsid w:val="0099271D"/>
    <w:rsid w:val="009959FF"/>
    <w:rsid w:val="0099687D"/>
    <w:rsid w:val="00996C70"/>
    <w:rsid w:val="00997378"/>
    <w:rsid w:val="00997F0E"/>
    <w:rsid w:val="009A114C"/>
    <w:rsid w:val="009A22D1"/>
    <w:rsid w:val="009A2BC5"/>
    <w:rsid w:val="009A2E63"/>
    <w:rsid w:val="009A41D4"/>
    <w:rsid w:val="009A54D6"/>
    <w:rsid w:val="009A5597"/>
    <w:rsid w:val="009A64D1"/>
    <w:rsid w:val="009A66CF"/>
    <w:rsid w:val="009A7584"/>
    <w:rsid w:val="009A7C3C"/>
    <w:rsid w:val="009A7E62"/>
    <w:rsid w:val="009B09E9"/>
    <w:rsid w:val="009B1268"/>
    <w:rsid w:val="009B12F4"/>
    <w:rsid w:val="009B2883"/>
    <w:rsid w:val="009B30DC"/>
    <w:rsid w:val="009B3464"/>
    <w:rsid w:val="009B41C0"/>
    <w:rsid w:val="009B44F4"/>
    <w:rsid w:val="009B54F0"/>
    <w:rsid w:val="009B57FC"/>
    <w:rsid w:val="009B68E8"/>
    <w:rsid w:val="009B79E5"/>
    <w:rsid w:val="009B7A2F"/>
    <w:rsid w:val="009C01AF"/>
    <w:rsid w:val="009C0277"/>
    <w:rsid w:val="009C2756"/>
    <w:rsid w:val="009C2977"/>
    <w:rsid w:val="009C2CC6"/>
    <w:rsid w:val="009C4037"/>
    <w:rsid w:val="009C4A17"/>
    <w:rsid w:val="009C5A06"/>
    <w:rsid w:val="009C5A63"/>
    <w:rsid w:val="009C5DD7"/>
    <w:rsid w:val="009C6E9D"/>
    <w:rsid w:val="009C72AE"/>
    <w:rsid w:val="009D0EA5"/>
    <w:rsid w:val="009D0EBB"/>
    <w:rsid w:val="009D1683"/>
    <w:rsid w:val="009D2B19"/>
    <w:rsid w:val="009D373C"/>
    <w:rsid w:val="009D42E4"/>
    <w:rsid w:val="009D4AE7"/>
    <w:rsid w:val="009D54D0"/>
    <w:rsid w:val="009D59E3"/>
    <w:rsid w:val="009D6E56"/>
    <w:rsid w:val="009D75B0"/>
    <w:rsid w:val="009E0D6F"/>
    <w:rsid w:val="009E1ABF"/>
    <w:rsid w:val="009E2531"/>
    <w:rsid w:val="009E318E"/>
    <w:rsid w:val="009E3A93"/>
    <w:rsid w:val="009E4721"/>
    <w:rsid w:val="009E475C"/>
    <w:rsid w:val="009E65FF"/>
    <w:rsid w:val="009E66D7"/>
    <w:rsid w:val="009E685B"/>
    <w:rsid w:val="009E6DAA"/>
    <w:rsid w:val="009E7149"/>
    <w:rsid w:val="009E73D8"/>
    <w:rsid w:val="009E7D1E"/>
    <w:rsid w:val="009F0899"/>
    <w:rsid w:val="009F13BD"/>
    <w:rsid w:val="009F1EB7"/>
    <w:rsid w:val="009F2EB2"/>
    <w:rsid w:val="009F2F6B"/>
    <w:rsid w:val="009F3E80"/>
    <w:rsid w:val="009F4122"/>
    <w:rsid w:val="009F489A"/>
    <w:rsid w:val="009F4FF9"/>
    <w:rsid w:val="009F558D"/>
    <w:rsid w:val="009F5FC7"/>
    <w:rsid w:val="009F621A"/>
    <w:rsid w:val="009F6E8B"/>
    <w:rsid w:val="009F7BAB"/>
    <w:rsid w:val="00A004A2"/>
    <w:rsid w:val="00A00F04"/>
    <w:rsid w:val="00A012EA"/>
    <w:rsid w:val="00A0304E"/>
    <w:rsid w:val="00A03A9C"/>
    <w:rsid w:val="00A03BA8"/>
    <w:rsid w:val="00A03BB5"/>
    <w:rsid w:val="00A04BFC"/>
    <w:rsid w:val="00A06586"/>
    <w:rsid w:val="00A06F4A"/>
    <w:rsid w:val="00A07298"/>
    <w:rsid w:val="00A074FB"/>
    <w:rsid w:val="00A105F1"/>
    <w:rsid w:val="00A10BF6"/>
    <w:rsid w:val="00A11025"/>
    <w:rsid w:val="00A1103E"/>
    <w:rsid w:val="00A12F75"/>
    <w:rsid w:val="00A158F2"/>
    <w:rsid w:val="00A16F71"/>
    <w:rsid w:val="00A20B1E"/>
    <w:rsid w:val="00A20D20"/>
    <w:rsid w:val="00A20ED8"/>
    <w:rsid w:val="00A221FA"/>
    <w:rsid w:val="00A235CA"/>
    <w:rsid w:val="00A23694"/>
    <w:rsid w:val="00A240C5"/>
    <w:rsid w:val="00A25F67"/>
    <w:rsid w:val="00A300D8"/>
    <w:rsid w:val="00A3071A"/>
    <w:rsid w:val="00A30753"/>
    <w:rsid w:val="00A3085B"/>
    <w:rsid w:val="00A3259D"/>
    <w:rsid w:val="00A33F8F"/>
    <w:rsid w:val="00A3439A"/>
    <w:rsid w:val="00A348E0"/>
    <w:rsid w:val="00A34FD0"/>
    <w:rsid w:val="00A35520"/>
    <w:rsid w:val="00A35C1A"/>
    <w:rsid w:val="00A35F0B"/>
    <w:rsid w:val="00A37250"/>
    <w:rsid w:val="00A37490"/>
    <w:rsid w:val="00A37D5F"/>
    <w:rsid w:val="00A41306"/>
    <w:rsid w:val="00A41E10"/>
    <w:rsid w:val="00A43479"/>
    <w:rsid w:val="00A44C83"/>
    <w:rsid w:val="00A44D4F"/>
    <w:rsid w:val="00A45142"/>
    <w:rsid w:val="00A453CB"/>
    <w:rsid w:val="00A46429"/>
    <w:rsid w:val="00A47F21"/>
    <w:rsid w:val="00A50249"/>
    <w:rsid w:val="00A5062D"/>
    <w:rsid w:val="00A50A74"/>
    <w:rsid w:val="00A50F7E"/>
    <w:rsid w:val="00A523E3"/>
    <w:rsid w:val="00A5371D"/>
    <w:rsid w:val="00A53971"/>
    <w:rsid w:val="00A5453F"/>
    <w:rsid w:val="00A547B4"/>
    <w:rsid w:val="00A55D61"/>
    <w:rsid w:val="00A55F34"/>
    <w:rsid w:val="00A56787"/>
    <w:rsid w:val="00A571A5"/>
    <w:rsid w:val="00A57796"/>
    <w:rsid w:val="00A60DC4"/>
    <w:rsid w:val="00A60ED2"/>
    <w:rsid w:val="00A610F5"/>
    <w:rsid w:val="00A612CE"/>
    <w:rsid w:val="00A61F81"/>
    <w:rsid w:val="00A628F0"/>
    <w:rsid w:val="00A635E5"/>
    <w:rsid w:val="00A643AF"/>
    <w:rsid w:val="00A64FE1"/>
    <w:rsid w:val="00A65343"/>
    <w:rsid w:val="00A6573A"/>
    <w:rsid w:val="00A66430"/>
    <w:rsid w:val="00A66B80"/>
    <w:rsid w:val="00A66D2C"/>
    <w:rsid w:val="00A66FC8"/>
    <w:rsid w:val="00A67E4B"/>
    <w:rsid w:val="00A70391"/>
    <w:rsid w:val="00A71BC8"/>
    <w:rsid w:val="00A72AE4"/>
    <w:rsid w:val="00A73469"/>
    <w:rsid w:val="00A73C79"/>
    <w:rsid w:val="00A73F89"/>
    <w:rsid w:val="00A73F9A"/>
    <w:rsid w:val="00A75537"/>
    <w:rsid w:val="00A7559C"/>
    <w:rsid w:val="00A75705"/>
    <w:rsid w:val="00A7688C"/>
    <w:rsid w:val="00A7773A"/>
    <w:rsid w:val="00A7781A"/>
    <w:rsid w:val="00A77E65"/>
    <w:rsid w:val="00A8016C"/>
    <w:rsid w:val="00A804CC"/>
    <w:rsid w:val="00A80F1E"/>
    <w:rsid w:val="00A81070"/>
    <w:rsid w:val="00A819A7"/>
    <w:rsid w:val="00A81F74"/>
    <w:rsid w:val="00A82293"/>
    <w:rsid w:val="00A83914"/>
    <w:rsid w:val="00A84169"/>
    <w:rsid w:val="00A843B7"/>
    <w:rsid w:val="00A844F0"/>
    <w:rsid w:val="00A85254"/>
    <w:rsid w:val="00A8657C"/>
    <w:rsid w:val="00A8732C"/>
    <w:rsid w:val="00A87459"/>
    <w:rsid w:val="00A87475"/>
    <w:rsid w:val="00A9002E"/>
    <w:rsid w:val="00A91205"/>
    <w:rsid w:val="00A915F6"/>
    <w:rsid w:val="00A9286C"/>
    <w:rsid w:val="00A94558"/>
    <w:rsid w:val="00A948C8"/>
    <w:rsid w:val="00A949DB"/>
    <w:rsid w:val="00A96080"/>
    <w:rsid w:val="00AA0CD3"/>
    <w:rsid w:val="00AA3266"/>
    <w:rsid w:val="00AA3A6D"/>
    <w:rsid w:val="00AA3AB1"/>
    <w:rsid w:val="00AA4576"/>
    <w:rsid w:val="00AA4669"/>
    <w:rsid w:val="00AA4B67"/>
    <w:rsid w:val="00AA5CED"/>
    <w:rsid w:val="00AA6717"/>
    <w:rsid w:val="00AA7142"/>
    <w:rsid w:val="00AA754B"/>
    <w:rsid w:val="00AB02D8"/>
    <w:rsid w:val="00AB0423"/>
    <w:rsid w:val="00AB16EA"/>
    <w:rsid w:val="00AB28AF"/>
    <w:rsid w:val="00AB521E"/>
    <w:rsid w:val="00AB61B6"/>
    <w:rsid w:val="00AC1A0A"/>
    <w:rsid w:val="00AC234A"/>
    <w:rsid w:val="00AC2A9E"/>
    <w:rsid w:val="00AC33A9"/>
    <w:rsid w:val="00AC3DAB"/>
    <w:rsid w:val="00AC4D86"/>
    <w:rsid w:val="00AC4DB7"/>
    <w:rsid w:val="00AC7C02"/>
    <w:rsid w:val="00AD02AB"/>
    <w:rsid w:val="00AD09D0"/>
    <w:rsid w:val="00AD09E4"/>
    <w:rsid w:val="00AD0C9D"/>
    <w:rsid w:val="00AD13C2"/>
    <w:rsid w:val="00AD13DD"/>
    <w:rsid w:val="00AD1E88"/>
    <w:rsid w:val="00AD2AB6"/>
    <w:rsid w:val="00AD64A6"/>
    <w:rsid w:val="00AD7164"/>
    <w:rsid w:val="00AE0C5E"/>
    <w:rsid w:val="00AE0EE6"/>
    <w:rsid w:val="00AE3A5E"/>
    <w:rsid w:val="00AE3AC8"/>
    <w:rsid w:val="00AE6678"/>
    <w:rsid w:val="00AE6746"/>
    <w:rsid w:val="00AE73EC"/>
    <w:rsid w:val="00AE796D"/>
    <w:rsid w:val="00AE7D40"/>
    <w:rsid w:val="00AF01A7"/>
    <w:rsid w:val="00AF0535"/>
    <w:rsid w:val="00AF124F"/>
    <w:rsid w:val="00AF175F"/>
    <w:rsid w:val="00AF17A4"/>
    <w:rsid w:val="00AF1CC8"/>
    <w:rsid w:val="00AF2610"/>
    <w:rsid w:val="00AF27AE"/>
    <w:rsid w:val="00AF28B6"/>
    <w:rsid w:val="00AF2996"/>
    <w:rsid w:val="00AF2C0E"/>
    <w:rsid w:val="00AF2E8D"/>
    <w:rsid w:val="00AF4B02"/>
    <w:rsid w:val="00AF5392"/>
    <w:rsid w:val="00AF6973"/>
    <w:rsid w:val="00AF7038"/>
    <w:rsid w:val="00B0036E"/>
    <w:rsid w:val="00B00582"/>
    <w:rsid w:val="00B00B07"/>
    <w:rsid w:val="00B023E2"/>
    <w:rsid w:val="00B025BD"/>
    <w:rsid w:val="00B033F2"/>
    <w:rsid w:val="00B03C1C"/>
    <w:rsid w:val="00B03ED1"/>
    <w:rsid w:val="00B04613"/>
    <w:rsid w:val="00B048F8"/>
    <w:rsid w:val="00B04DAE"/>
    <w:rsid w:val="00B075AD"/>
    <w:rsid w:val="00B1136C"/>
    <w:rsid w:val="00B13D36"/>
    <w:rsid w:val="00B14E14"/>
    <w:rsid w:val="00B20474"/>
    <w:rsid w:val="00B21612"/>
    <w:rsid w:val="00B219B4"/>
    <w:rsid w:val="00B23510"/>
    <w:rsid w:val="00B241F1"/>
    <w:rsid w:val="00B249C5"/>
    <w:rsid w:val="00B2553A"/>
    <w:rsid w:val="00B267A9"/>
    <w:rsid w:val="00B2695F"/>
    <w:rsid w:val="00B26A2B"/>
    <w:rsid w:val="00B305C6"/>
    <w:rsid w:val="00B3095A"/>
    <w:rsid w:val="00B30CE3"/>
    <w:rsid w:val="00B312B8"/>
    <w:rsid w:val="00B3142B"/>
    <w:rsid w:val="00B328D0"/>
    <w:rsid w:val="00B33E66"/>
    <w:rsid w:val="00B35510"/>
    <w:rsid w:val="00B3627C"/>
    <w:rsid w:val="00B3630B"/>
    <w:rsid w:val="00B36E49"/>
    <w:rsid w:val="00B370FE"/>
    <w:rsid w:val="00B376E4"/>
    <w:rsid w:val="00B37712"/>
    <w:rsid w:val="00B415A4"/>
    <w:rsid w:val="00B415C1"/>
    <w:rsid w:val="00B41857"/>
    <w:rsid w:val="00B419A2"/>
    <w:rsid w:val="00B419F4"/>
    <w:rsid w:val="00B4404C"/>
    <w:rsid w:val="00B460F9"/>
    <w:rsid w:val="00B46658"/>
    <w:rsid w:val="00B474E2"/>
    <w:rsid w:val="00B4766C"/>
    <w:rsid w:val="00B47ADC"/>
    <w:rsid w:val="00B503D8"/>
    <w:rsid w:val="00B5139F"/>
    <w:rsid w:val="00B51469"/>
    <w:rsid w:val="00B52634"/>
    <w:rsid w:val="00B533B2"/>
    <w:rsid w:val="00B544E3"/>
    <w:rsid w:val="00B54636"/>
    <w:rsid w:val="00B54BA5"/>
    <w:rsid w:val="00B5591C"/>
    <w:rsid w:val="00B56C15"/>
    <w:rsid w:val="00B57595"/>
    <w:rsid w:val="00B6043F"/>
    <w:rsid w:val="00B607A9"/>
    <w:rsid w:val="00B60D7F"/>
    <w:rsid w:val="00B6228A"/>
    <w:rsid w:val="00B6253C"/>
    <w:rsid w:val="00B62D8B"/>
    <w:rsid w:val="00B63F11"/>
    <w:rsid w:val="00B64936"/>
    <w:rsid w:val="00B65DB4"/>
    <w:rsid w:val="00B675FC"/>
    <w:rsid w:val="00B67DB7"/>
    <w:rsid w:val="00B67F7D"/>
    <w:rsid w:val="00B70CB6"/>
    <w:rsid w:val="00B70D03"/>
    <w:rsid w:val="00B71252"/>
    <w:rsid w:val="00B7135B"/>
    <w:rsid w:val="00B71C0F"/>
    <w:rsid w:val="00B722B2"/>
    <w:rsid w:val="00B724F5"/>
    <w:rsid w:val="00B76415"/>
    <w:rsid w:val="00B77312"/>
    <w:rsid w:val="00B7776A"/>
    <w:rsid w:val="00B80184"/>
    <w:rsid w:val="00B8018E"/>
    <w:rsid w:val="00B8041E"/>
    <w:rsid w:val="00B8105A"/>
    <w:rsid w:val="00B8293E"/>
    <w:rsid w:val="00B82CF8"/>
    <w:rsid w:val="00B832A0"/>
    <w:rsid w:val="00B836ED"/>
    <w:rsid w:val="00B83F46"/>
    <w:rsid w:val="00B844F9"/>
    <w:rsid w:val="00B85D49"/>
    <w:rsid w:val="00B8612D"/>
    <w:rsid w:val="00B87423"/>
    <w:rsid w:val="00B90A62"/>
    <w:rsid w:val="00B90F37"/>
    <w:rsid w:val="00B9363E"/>
    <w:rsid w:val="00B9491F"/>
    <w:rsid w:val="00B94BEF"/>
    <w:rsid w:val="00B94F20"/>
    <w:rsid w:val="00B9505D"/>
    <w:rsid w:val="00B958AF"/>
    <w:rsid w:val="00B95D3D"/>
    <w:rsid w:val="00B960C7"/>
    <w:rsid w:val="00B96654"/>
    <w:rsid w:val="00B96A59"/>
    <w:rsid w:val="00B96E7A"/>
    <w:rsid w:val="00BA0426"/>
    <w:rsid w:val="00BA0CA0"/>
    <w:rsid w:val="00BA12BF"/>
    <w:rsid w:val="00BA13DF"/>
    <w:rsid w:val="00BA1BF8"/>
    <w:rsid w:val="00BA1EE0"/>
    <w:rsid w:val="00BA3B68"/>
    <w:rsid w:val="00BA5880"/>
    <w:rsid w:val="00BA6052"/>
    <w:rsid w:val="00BA608A"/>
    <w:rsid w:val="00BA6308"/>
    <w:rsid w:val="00BA68F9"/>
    <w:rsid w:val="00BA785B"/>
    <w:rsid w:val="00BA7EEE"/>
    <w:rsid w:val="00BB1096"/>
    <w:rsid w:val="00BB14BA"/>
    <w:rsid w:val="00BB2B00"/>
    <w:rsid w:val="00BB2FE2"/>
    <w:rsid w:val="00BB3921"/>
    <w:rsid w:val="00BB48DC"/>
    <w:rsid w:val="00BB4FB4"/>
    <w:rsid w:val="00BB5169"/>
    <w:rsid w:val="00BB53AC"/>
    <w:rsid w:val="00BB754B"/>
    <w:rsid w:val="00BB786B"/>
    <w:rsid w:val="00BC15B1"/>
    <w:rsid w:val="00BC3CC6"/>
    <w:rsid w:val="00BC5B3A"/>
    <w:rsid w:val="00BC6544"/>
    <w:rsid w:val="00BC73AB"/>
    <w:rsid w:val="00BC7853"/>
    <w:rsid w:val="00BD0061"/>
    <w:rsid w:val="00BD1CBA"/>
    <w:rsid w:val="00BD1DA1"/>
    <w:rsid w:val="00BD273A"/>
    <w:rsid w:val="00BD2BD3"/>
    <w:rsid w:val="00BD2D9D"/>
    <w:rsid w:val="00BD37CD"/>
    <w:rsid w:val="00BD43EF"/>
    <w:rsid w:val="00BD4C02"/>
    <w:rsid w:val="00BD5112"/>
    <w:rsid w:val="00BD6384"/>
    <w:rsid w:val="00BD6859"/>
    <w:rsid w:val="00BE0196"/>
    <w:rsid w:val="00BE1E5F"/>
    <w:rsid w:val="00BE2BEB"/>
    <w:rsid w:val="00BE367E"/>
    <w:rsid w:val="00BE3851"/>
    <w:rsid w:val="00BE3A1B"/>
    <w:rsid w:val="00BE4066"/>
    <w:rsid w:val="00BE4590"/>
    <w:rsid w:val="00BE48AE"/>
    <w:rsid w:val="00BE4A6C"/>
    <w:rsid w:val="00BE53A0"/>
    <w:rsid w:val="00BE636A"/>
    <w:rsid w:val="00BE6D4E"/>
    <w:rsid w:val="00BE6D8C"/>
    <w:rsid w:val="00BE7F76"/>
    <w:rsid w:val="00BF0ADF"/>
    <w:rsid w:val="00BF0B58"/>
    <w:rsid w:val="00BF26AD"/>
    <w:rsid w:val="00BF3277"/>
    <w:rsid w:val="00BF432D"/>
    <w:rsid w:val="00BF5CFD"/>
    <w:rsid w:val="00BF5FB0"/>
    <w:rsid w:val="00BF6895"/>
    <w:rsid w:val="00C0051D"/>
    <w:rsid w:val="00C0128C"/>
    <w:rsid w:val="00C0204E"/>
    <w:rsid w:val="00C02660"/>
    <w:rsid w:val="00C0450E"/>
    <w:rsid w:val="00C04E6D"/>
    <w:rsid w:val="00C05465"/>
    <w:rsid w:val="00C05767"/>
    <w:rsid w:val="00C05B96"/>
    <w:rsid w:val="00C0622A"/>
    <w:rsid w:val="00C07A9B"/>
    <w:rsid w:val="00C07BB1"/>
    <w:rsid w:val="00C10171"/>
    <w:rsid w:val="00C11631"/>
    <w:rsid w:val="00C1260E"/>
    <w:rsid w:val="00C15244"/>
    <w:rsid w:val="00C16350"/>
    <w:rsid w:val="00C164B8"/>
    <w:rsid w:val="00C16C22"/>
    <w:rsid w:val="00C16F94"/>
    <w:rsid w:val="00C20B80"/>
    <w:rsid w:val="00C20EE8"/>
    <w:rsid w:val="00C214F8"/>
    <w:rsid w:val="00C219A9"/>
    <w:rsid w:val="00C22085"/>
    <w:rsid w:val="00C230D8"/>
    <w:rsid w:val="00C232B0"/>
    <w:rsid w:val="00C24518"/>
    <w:rsid w:val="00C24CD8"/>
    <w:rsid w:val="00C25180"/>
    <w:rsid w:val="00C27022"/>
    <w:rsid w:val="00C27501"/>
    <w:rsid w:val="00C27BF9"/>
    <w:rsid w:val="00C300C7"/>
    <w:rsid w:val="00C30865"/>
    <w:rsid w:val="00C30BD5"/>
    <w:rsid w:val="00C3197F"/>
    <w:rsid w:val="00C32E53"/>
    <w:rsid w:val="00C3347A"/>
    <w:rsid w:val="00C34910"/>
    <w:rsid w:val="00C3498D"/>
    <w:rsid w:val="00C34B94"/>
    <w:rsid w:val="00C34BC8"/>
    <w:rsid w:val="00C35AEB"/>
    <w:rsid w:val="00C364BE"/>
    <w:rsid w:val="00C374CB"/>
    <w:rsid w:val="00C37C7F"/>
    <w:rsid w:val="00C409B1"/>
    <w:rsid w:val="00C4102E"/>
    <w:rsid w:val="00C42079"/>
    <w:rsid w:val="00C420BA"/>
    <w:rsid w:val="00C450CE"/>
    <w:rsid w:val="00C462CB"/>
    <w:rsid w:val="00C462EA"/>
    <w:rsid w:val="00C46FD6"/>
    <w:rsid w:val="00C505A8"/>
    <w:rsid w:val="00C50F28"/>
    <w:rsid w:val="00C514FF"/>
    <w:rsid w:val="00C51508"/>
    <w:rsid w:val="00C5164D"/>
    <w:rsid w:val="00C51772"/>
    <w:rsid w:val="00C51994"/>
    <w:rsid w:val="00C52400"/>
    <w:rsid w:val="00C5312B"/>
    <w:rsid w:val="00C54638"/>
    <w:rsid w:val="00C54AE0"/>
    <w:rsid w:val="00C54C23"/>
    <w:rsid w:val="00C54E8C"/>
    <w:rsid w:val="00C55198"/>
    <w:rsid w:val="00C570F7"/>
    <w:rsid w:val="00C5742B"/>
    <w:rsid w:val="00C61B55"/>
    <w:rsid w:val="00C63533"/>
    <w:rsid w:val="00C63837"/>
    <w:rsid w:val="00C638C7"/>
    <w:rsid w:val="00C64073"/>
    <w:rsid w:val="00C64D33"/>
    <w:rsid w:val="00C6573F"/>
    <w:rsid w:val="00C6710F"/>
    <w:rsid w:val="00C67476"/>
    <w:rsid w:val="00C704EC"/>
    <w:rsid w:val="00C70517"/>
    <w:rsid w:val="00C70694"/>
    <w:rsid w:val="00C70B50"/>
    <w:rsid w:val="00C70DE4"/>
    <w:rsid w:val="00C71E5A"/>
    <w:rsid w:val="00C72F11"/>
    <w:rsid w:val="00C733C2"/>
    <w:rsid w:val="00C74A48"/>
    <w:rsid w:val="00C75F4A"/>
    <w:rsid w:val="00C76026"/>
    <w:rsid w:val="00C7623A"/>
    <w:rsid w:val="00C802A7"/>
    <w:rsid w:val="00C802B5"/>
    <w:rsid w:val="00C81745"/>
    <w:rsid w:val="00C818A0"/>
    <w:rsid w:val="00C81AC5"/>
    <w:rsid w:val="00C827E9"/>
    <w:rsid w:val="00C82DAE"/>
    <w:rsid w:val="00C8357E"/>
    <w:rsid w:val="00C83FFF"/>
    <w:rsid w:val="00C85B3F"/>
    <w:rsid w:val="00C86277"/>
    <w:rsid w:val="00C868CD"/>
    <w:rsid w:val="00C87157"/>
    <w:rsid w:val="00C8730B"/>
    <w:rsid w:val="00C87DC7"/>
    <w:rsid w:val="00C87DF3"/>
    <w:rsid w:val="00C87E0E"/>
    <w:rsid w:val="00C87FF2"/>
    <w:rsid w:val="00C905C3"/>
    <w:rsid w:val="00C91E47"/>
    <w:rsid w:val="00C941DE"/>
    <w:rsid w:val="00C94980"/>
    <w:rsid w:val="00C94C83"/>
    <w:rsid w:val="00C970E4"/>
    <w:rsid w:val="00C97EBE"/>
    <w:rsid w:val="00CA002A"/>
    <w:rsid w:val="00CA04A1"/>
    <w:rsid w:val="00CA12F4"/>
    <w:rsid w:val="00CA14E0"/>
    <w:rsid w:val="00CA2B89"/>
    <w:rsid w:val="00CA347D"/>
    <w:rsid w:val="00CA3521"/>
    <w:rsid w:val="00CA3F6C"/>
    <w:rsid w:val="00CA5135"/>
    <w:rsid w:val="00CA5754"/>
    <w:rsid w:val="00CA5CF8"/>
    <w:rsid w:val="00CA5ED0"/>
    <w:rsid w:val="00CA6ABB"/>
    <w:rsid w:val="00CA6DA8"/>
    <w:rsid w:val="00CA7745"/>
    <w:rsid w:val="00CA7EC1"/>
    <w:rsid w:val="00CB088B"/>
    <w:rsid w:val="00CB0AEE"/>
    <w:rsid w:val="00CB1CD7"/>
    <w:rsid w:val="00CB1FA7"/>
    <w:rsid w:val="00CB225B"/>
    <w:rsid w:val="00CB2388"/>
    <w:rsid w:val="00CB26A5"/>
    <w:rsid w:val="00CB4192"/>
    <w:rsid w:val="00CB4408"/>
    <w:rsid w:val="00CB658F"/>
    <w:rsid w:val="00CB73F2"/>
    <w:rsid w:val="00CB7A93"/>
    <w:rsid w:val="00CC2880"/>
    <w:rsid w:val="00CC29B1"/>
    <w:rsid w:val="00CC29BF"/>
    <w:rsid w:val="00CC2BCE"/>
    <w:rsid w:val="00CC2F83"/>
    <w:rsid w:val="00CC3C7C"/>
    <w:rsid w:val="00CC491B"/>
    <w:rsid w:val="00CC4BC5"/>
    <w:rsid w:val="00CC54B2"/>
    <w:rsid w:val="00CC5BAB"/>
    <w:rsid w:val="00CC6034"/>
    <w:rsid w:val="00CC75E2"/>
    <w:rsid w:val="00CC7E4E"/>
    <w:rsid w:val="00CC7FC4"/>
    <w:rsid w:val="00CD1BAE"/>
    <w:rsid w:val="00CD2FC7"/>
    <w:rsid w:val="00CD31F1"/>
    <w:rsid w:val="00CD4F80"/>
    <w:rsid w:val="00CD5CA6"/>
    <w:rsid w:val="00CD60B3"/>
    <w:rsid w:val="00CD6E09"/>
    <w:rsid w:val="00CD74D3"/>
    <w:rsid w:val="00CD76A2"/>
    <w:rsid w:val="00CE037A"/>
    <w:rsid w:val="00CE06E5"/>
    <w:rsid w:val="00CE10D5"/>
    <w:rsid w:val="00CE1DEF"/>
    <w:rsid w:val="00CE233A"/>
    <w:rsid w:val="00CE2C83"/>
    <w:rsid w:val="00CE3758"/>
    <w:rsid w:val="00CE5F80"/>
    <w:rsid w:val="00CE68C8"/>
    <w:rsid w:val="00CE74B8"/>
    <w:rsid w:val="00CE7537"/>
    <w:rsid w:val="00CE795C"/>
    <w:rsid w:val="00CF0780"/>
    <w:rsid w:val="00CF0C26"/>
    <w:rsid w:val="00CF2030"/>
    <w:rsid w:val="00CF284F"/>
    <w:rsid w:val="00CF41B2"/>
    <w:rsid w:val="00CF47FC"/>
    <w:rsid w:val="00CF5AAD"/>
    <w:rsid w:val="00CF78B8"/>
    <w:rsid w:val="00D00D11"/>
    <w:rsid w:val="00D028D6"/>
    <w:rsid w:val="00D03690"/>
    <w:rsid w:val="00D03921"/>
    <w:rsid w:val="00D03E74"/>
    <w:rsid w:val="00D04A0F"/>
    <w:rsid w:val="00D04BA5"/>
    <w:rsid w:val="00D0512D"/>
    <w:rsid w:val="00D058F3"/>
    <w:rsid w:val="00D06564"/>
    <w:rsid w:val="00D06680"/>
    <w:rsid w:val="00D06FE6"/>
    <w:rsid w:val="00D07E9E"/>
    <w:rsid w:val="00D1068F"/>
    <w:rsid w:val="00D1282E"/>
    <w:rsid w:val="00D135B5"/>
    <w:rsid w:val="00D136E3"/>
    <w:rsid w:val="00D13B25"/>
    <w:rsid w:val="00D13CFB"/>
    <w:rsid w:val="00D148F5"/>
    <w:rsid w:val="00D14F76"/>
    <w:rsid w:val="00D179FE"/>
    <w:rsid w:val="00D2160B"/>
    <w:rsid w:val="00D21920"/>
    <w:rsid w:val="00D2223B"/>
    <w:rsid w:val="00D22378"/>
    <w:rsid w:val="00D22ACF"/>
    <w:rsid w:val="00D235E6"/>
    <w:rsid w:val="00D2402A"/>
    <w:rsid w:val="00D2402F"/>
    <w:rsid w:val="00D242D0"/>
    <w:rsid w:val="00D24789"/>
    <w:rsid w:val="00D24C9B"/>
    <w:rsid w:val="00D252A8"/>
    <w:rsid w:val="00D2705A"/>
    <w:rsid w:val="00D272ED"/>
    <w:rsid w:val="00D273F6"/>
    <w:rsid w:val="00D2769E"/>
    <w:rsid w:val="00D31CD1"/>
    <w:rsid w:val="00D31F5A"/>
    <w:rsid w:val="00D32079"/>
    <w:rsid w:val="00D32F93"/>
    <w:rsid w:val="00D331CB"/>
    <w:rsid w:val="00D33496"/>
    <w:rsid w:val="00D338FB"/>
    <w:rsid w:val="00D33DD4"/>
    <w:rsid w:val="00D36058"/>
    <w:rsid w:val="00D372E3"/>
    <w:rsid w:val="00D4119C"/>
    <w:rsid w:val="00D41F13"/>
    <w:rsid w:val="00D425F2"/>
    <w:rsid w:val="00D42983"/>
    <w:rsid w:val="00D43416"/>
    <w:rsid w:val="00D43DAA"/>
    <w:rsid w:val="00D4570A"/>
    <w:rsid w:val="00D45E44"/>
    <w:rsid w:val="00D45F2E"/>
    <w:rsid w:val="00D461AD"/>
    <w:rsid w:val="00D465B3"/>
    <w:rsid w:val="00D46CFA"/>
    <w:rsid w:val="00D50849"/>
    <w:rsid w:val="00D50A82"/>
    <w:rsid w:val="00D51B04"/>
    <w:rsid w:val="00D526BB"/>
    <w:rsid w:val="00D541EE"/>
    <w:rsid w:val="00D549AA"/>
    <w:rsid w:val="00D54AF0"/>
    <w:rsid w:val="00D55D79"/>
    <w:rsid w:val="00D57A1D"/>
    <w:rsid w:val="00D61C4D"/>
    <w:rsid w:val="00D61CAB"/>
    <w:rsid w:val="00D61E1D"/>
    <w:rsid w:val="00D62006"/>
    <w:rsid w:val="00D62BA4"/>
    <w:rsid w:val="00D644C3"/>
    <w:rsid w:val="00D6506C"/>
    <w:rsid w:val="00D6654B"/>
    <w:rsid w:val="00D67A9F"/>
    <w:rsid w:val="00D67BB2"/>
    <w:rsid w:val="00D70114"/>
    <w:rsid w:val="00D7011F"/>
    <w:rsid w:val="00D71281"/>
    <w:rsid w:val="00D73F34"/>
    <w:rsid w:val="00D741A8"/>
    <w:rsid w:val="00D75641"/>
    <w:rsid w:val="00D7589C"/>
    <w:rsid w:val="00D75941"/>
    <w:rsid w:val="00D761AB"/>
    <w:rsid w:val="00D76B90"/>
    <w:rsid w:val="00D77B2B"/>
    <w:rsid w:val="00D82291"/>
    <w:rsid w:val="00D8252B"/>
    <w:rsid w:val="00D834B2"/>
    <w:rsid w:val="00D83699"/>
    <w:rsid w:val="00D83788"/>
    <w:rsid w:val="00D840A7"/>
    <w:rsid w:val="00D84594"/>
    <w:rsid w:val="00D84C67"/>
    <w:rsid w:val="00D84DC2"/>
    <w:rsid w:val="00D84FEB"/>
    <w:rsid w:val="00D8557E"/>
    <w:rsid w:val="00D85640"/>
    <w:rsid w:val="00D85864"/>
    <w:rsid w:val="00D86B2E"/>
    <w:rsid w:val="00D86CA5"/>
    <w:rsid w:val="00D873A4"/>
    <w:rsid w:val="00D877EE"/>
    <w:rsid w:val="00D91BFB"/>
    <w:rsid w:val="00D91D31"/>
    <w:rsid w:val="00D9273C"/>
    <w:rsid w:val="00D9357B"/>
    <w:rsid w:val="00D9380B"/>
    <w:rsid w:val="00D93BF6"/>
    <w:rsid w:val="00D9557A"/>
    <w:rsid w:val="00D95701"/>
    <w:rsid w:val="00D96BFA"/>
    <w:rsid w:val="00D97420"/>
    <w:rsid w:val="00D97435"/>
    <w:rsid w:val="00D9779A"/>
    <w:rsid w:val="00D97940"/>
    <w:rsid w:val="00DA0875"/>
    <w:rsid w:val="00DA1088"/>
    <w:rsid w:val="00DA16CA"/>
    <w:rsid w:val="00DA1C2D"/>
    <w:rsid w:val="00DA2FD9"/>
    <w:rsid w:val="00DA315C"/>
    <w:rsid w:val="00DA3D8A"/>
    <w:rsid w:val="00DA3F4E"/>
    <w:rsid w:val="00DA55F4"/>
    <w:rsid w:val="00DA6A9F"/>
    <w:rsid w:val="00DA6D18"/>
    <w:rsid w:val="00DA7B2E"/>
    <w:rsid w:val="00DB13B2"/>
    <w:rsid w:val="00DB1B0E"/>
    <w:rsid w:val="00DB1E17"/>
    <w:rsid w:val="00DB2ABF"/>
    <w:rsid w:val="00DB30F9"/>
    <w:rsid w:val="00DB3212"/>
    <w:rsid w:val="00DB35B5"/>
    <w:rsid w:val="00DB3C50"/>
    <w:rsid w:val="00DB5767"/>
    <w:rsid w:val="00DB6B56"/>
    <w:rsid w:val="00DC0348"/>
    <w:rsid w:val="00DC2745"/>
    <w:rsid w:val="00DC32DD"/>
    <w:rsid w:val="00DC44A2"/>
    <w:rsid w:val="00DC6314"/>
    <w:rsid w:val="00DC6BDF"/>
    <w:rsid w:val="00DC7B71"/>
    <w:rsid w:val="00DC7E6F"/>
    <w:rsid w:val="00DD0C56"/>
    <w:rsid w:val="00DD0FA0"/>
    <w:rsid w:val="00DD1F98"/>
    <w:rsid w:val="00DD3768"/>
    <w:rsid w:val="00DD4BCF"/>
    <w:rsid w:val="00DD7745"/>
    <w:rsid w:val="00DE0CC4"/>
    <w:rsid w:val="00DE142B"/>
    <w:rsid w:val="00DE1558"/>
    <w:rsid w:val="00DE1EAA"/>
    <w:rsid w:val="00DE2C6F"/>
    <w:rsid w:val="00DE39C6"/>
    <w:rsid w:val="00DE45D5"/>
    <w:rsid w:val="00DE48EA"/>
    <w:rsid w:val="00DE56E8"/>
    <w:rsid w:val="00DF0241"/>
    <w:rsid w:val="00DF02E7"/>
    <w:rsid w:val="00DF056D"/>
    <w:rsid w:val="00DF0987"/>
    <w:rsid w:val="00DF0D28"/>
    <w:rsid w:val="00DF1306"/>
    <w:rsid w:val="00DF1A48"/>
    <w:rsid w:val="00DF2202"/>
    <w:rsid w:val="00DF2239"/>
    <w:rsid w:val="00DF29B7"/>
    <w:rsid w:val="00DF2E3A"/>
    <w:rsid w:val="00DF3356"/>
    <w:rsid w:val="00DF445B"/>
    <w:rsid w:val="00DF5439"/>
    <w:rsid w:val="00DF5A61"/>
    <w:rsid w:val="00DF5BA6"/>
    <w:rsid w:val="00DF62AA"/>
    <w:rsid w:val="00E0059F"/>
    <w:rsid w:val="00E01300"/>
    <w:rsid w:val="00E015DA"/>
    <w:rsid w:val="00E02023"/>
    <w:rsid w:val="00E063E7"/>
    <w:rsid w:val="00E07D7B"/>
    <w:rsid w:val="00E07F4E"/>
    <w:rsid w:val="00E10DB7"/>
    <w:rsid w:val="00E1107A"/>
    <w:rsid w:val="00E11E73"/>
    <w:rsid w:val="00E128C7"/>
    <w:rsid w:val="00E12C6A"/>
    <w:rsid w:val="00E1448F"/>
    <w:rsid w:val="00E15280"/>
    <w:rsid w:val="00E210B0"/>
    <w:rsid w:val="00E22C0B"/>
    <w:rsid w:val="00E22E1C"/>
    <w:rsid w:val="00E23AFF"/>
    <w:rsid w:val="00E23BF8"/>
    <w:rsid w:val="00E24B0F"/>
    <w:rsid w:val="00E260C1"/>
    <w:rsid w:val="00E266CF"/>
    <w:rsid w:val="00E273F7"/>
    <w:rsid w:val="00E274AA"/>
    <w:rsid w:val="00E279ED"/>
    <w:rsid w:val="00E30164"/>
    <w:rsid w:val="00E30E50"/>
    <w:rsid w:val="00E32189"/>
    <w:rsid w:val="00E32C10"/>
    <w:rsid w:val="00E32E46"/>
    <w:rsid w:val="00E33912"/>
    <w:rsid w:val="00E34E87"/>
    <w:rsid w:val="00E35368"/>
    <w:rsid w:val="00E35857"/>
    <w:rsid w:val="00E35BC5"/>
    <w:rsid w:val="00E35DC3"/>
    <w:rsid w:val="00E37541"/>
    <w:rsid w:val="00E376D7"/>
    <w:rsid w:val="00E37936"/>
    <w:rsid w:val="00E37D22"/>
    <w:rsid w:val="00E42828"/>
    <w:rsid w:val="00E42E65"/>
    <w:rsid w:val="00E43816"/>
    <w:rsid w:val="00E43B41"/>
    <w:rsid w:val="00E440AF"/>
    <w:rsid w:val="00E44F7D"/>
    <w:rsid w:val="00E479B5"/>
    <w:rsid w:val="00E47A14"/>
    <w:rsid w:val="00E47B0C"/>
    <w:rsid w:val="00E50245"/>
    <w:rsid w:val="00E505FE"/>
    <w:rsid w:val="00E5104C"/>
    <w:rsid w:val="00E516BE"/>
    <w:rsid w:val="00E52A94"/>
    <w:rsid w:val="00E52D66"/>
    <w:rsid w:val="00E54F03"/>
    <w:rsid w:val="00E55856"/>
    <w:rsid w:val="00E5668A"/>
    <w:rsid w:val="00E5691E"/>
    <w:rsid w:val="00E575DD"/>
    <w:rsid w:val="00E60935"/>
    <w:rsid w:val="00E61075"/>
    <w:rsid w:val="00E627F5"/>
    <w:rsid w:val="00E62D61"/>
    <w:rsid w:val="00E631F3"/>
    <w:rsid w:val="00E63BE2"/>
    <w:rsid w:val="00E64671"/>
    <w:rsid w:val="00E666A1"/>
    <w:rsid w:val="00E66900"/>
    <w:rsid w:val="00E67108"/>
    <w:rsid w:val="00E70495"/>
    <w:rsid w:val="00E706EF"/>
    <w:rsid w:val="00E73A2C"/>
    <w:rsid w:val="00E73FFB"/>
    <w:rsid w:val="00E74226"/>
    <w:rsid w:val="00E745A9"/>
    <w:rsid w:val="00E74830"/>
    <w:rsid w:val="00E7496F"/>
    <w:rsid w:val="00E75DB6"/>
    <w:rsid w:val="00E76F46"/>
    <w:rsid w:val="00E809E1"/>
    <w:rsid w:val="00E81139"/>
    <w:rsid w:val="00E81AE8"/>
    <w:rsid w:val="00E82FE5"/>
    <w:rsid w:val="00E843E1"/>
    <w:rsid w:val="00E84597"/>
    <w:rsid w:val="00E853C7"/>
    <w:rsid w:val="00E853EA"/>
    <w:rsid w:val="00E85AE4"/>
    <w:rsid w:val="00E8638E"/>
    <w:rsid w:val="00E86AF8"/>
    <w:rsid w:val="00E86E2B"/>
    <w:rsid w:val="00E873BE"/>
    <w:rsid w:val="00E90DD4"/>
    <w:rsid w:val="00E915F8"/>
    <w:rsid w:val="00E9176E"/>
    <w:rsid w:val="00E9213A"/>
    <w:rsid w:val="00E92BFA"/>
    <w:rsid w:val="00E92D01"/>
    <w:rsid w:val="00E93461"/>
    <w:rsid w:val="00E9375B"/>
    <w:rsid w:val="00E94072"/>
    <w:rsid w:val="00E94614"/>
    <w:rsid w:val="00E96126"/>
    <w:rsid w:val="00E96750"/>
    <w:rsid w:val="00E969D4"/>
    <w:rsid w:val="00E97E81"/>
    <w:rsid w:val="00EA218F"/>
    <w:rsid w:val="00EA3180"/>
    <w:rsid w:val="00EA4959"/>
    <w:rsid w:val="00EA505B"/>
    <w:rsid w:val="00EA7DFB"/>
    <w:rsid w:val="00EA7F87"/>
    <w:rsid w:val="00EB063A"/>
    <w:rsid w:val="00EB30A0"/>
    <w:rsid w:val="00EB3700"/>
    <w:rsid w:val="00EB47C5"/>
    <w:rsid w:val="00EB7177"/>
    <w:rsid w:val="00EB7A25"/>
    <w:rsid w:val="00EB7A2F"/>
    <w:rsid w:val="00EB7BA6"/>
    <w:rsid w:val="00EC08D7"/>
    <w:rsid w:val="00EC0CB7"/>
    <w:rsid w:val="00EC0E69"/>
    <w:rsid w:val="00EC19B9"/>
    <w:rsid w:val="00EC1DF7"/>
    <w:rsid w:val="00EC2288"/>
    <w:rsid w:val="00EC4F98"/>
    <w:rsid w:val="00EC51E5"/>
    <w:rsid w:val="00EC5298"/>
    <w:rsid w:val="00EC5BEF"/>
    <w:rsid w:val="00EC6855"/>
    <w:rsid w:val="00EC7924"/>
    <w:rsid w:val="00ED041A"/>
    <w:rsid w:val="00ED0E16"/>
    <w:rsid w:val="00ED108B"/>
    <w:rsid w:val="00ED136F"/>
    <w:rsid w:val="00ED4E16"/>
    <w:rsid w:val="00ED52F7"/>
    <w:rsid w:val="00ED5983"/>
    <w:rsid w:val="00ED6FC0"/>
    <w:rsid w:val="00ED771C"/>
    <w:rsid w:val="00ED7799"/>
    <w:rsid w:val="00ED7BFD"/>
    <w:rsid w:val="00EE0A67"/>
    <w:rsid w:val="00EE142A"/>
    <w:rsid w:val="00EE2891"/>
    <w:rsid w:val="00EE3151"/>
    <w:rsid w:val="00EE39F2"/>
    <w:rsid w:val="00EE3A5E"/>
    <w:rsid w:val="00EE3F44"/>
    <w:rsid w:val="00EE4116"/>
    <w:rsid w:val="00EE4D5F"/>
    <w:rsid w:val="00EE57E2"/>
    <w:rsid w:val="00EE693D"/>
    <w:rsid w:val="00EE71F1"/>
    <w:rsid w:val="00EF0303"/>
    <w:rsid w:val="00EF087F"/>
    <w:rsid w:val="00EF0C02"/>
    <w:rsid w:val="00EF1033"/>
    <w:rsid w:val="00EF2EAE"/>
    <w:rsid w:val="00EF4887"/>
    <w:rsid w:val="00EF55E9"/>
    <w:rsid w:val="00EF58F8"/>
    <w:rsid w:val="00EF7820"/>
    <w:rsid w:val="00F00064"/>
    <w:rsid w:val="00F019AE"/>
    <w:rsid w:val="00F02D31"/>
    <w:rsid w:val="00F0394C"/>
    <w:rsid w:val="00F03CF9"/>
    <w:rsid w:val="00F05B50"/>
    <w:rsid w:val="00F069B2"/>
    <w:rsid w:val="00F104AA"/>
    <w:rsid w:val="00F115D8"/>
    <w:rsid w:val="00F11FBC"/>
    <w:rsid w:val="00F15162"/>
    <w:rsid w:val="00F15EF4"/>
    <w:rsid w:val="00F15F01"/>
    <w:rsid w:val="00F17E15"/>
    <w:rsid w:val="00F209E4"/>
    <w:rsid w:val="00F2107B"/>
    <w:rsid w:val="00F210E4"/>
    <w:rsid w:val="00F2262A"/>
    <w:rsid w:val="00F23ACA"/>
    <w:rsid w:val="00F23CBB"/>
    <w:rsid w:val="00F24622"/>
    <w:rsid w:val="00F254E8"/>
    <w:rsid w:val="00F25D33"/>
    <w:rsid w:val="00F25D36"/>
    <w:rsid w:val="00F26150"/>
    <w:rsid w:val="00F26717"/>
    <w:rsid w:val="00F26E56"/>
    <w:rsid w:val="00F304E7"/>
    <w:rsid w:val="00F30B16"/>
    <w:rsid w:val="00F30B28"/>
    <w:rsid w:val="00F331EF"/>
    <w:rsid w:val="00F3390F"/>
    <w:rsid w:val="00F33AB9"/>
    <w:rsid w:val="00F34309"/>
    <w:rsid w:val="00F34A98"/>
    <w:rsid w:val="00F35A7D"/>
    <w:rsid w:val="00F361B7"/>
    <w:rsid w:val="00F37B89"/>
    <w:rsid w:val="00F37D86"/>
    <w:rsid w:val="00F37FE2"/>
    <w:rsid w:val="00F42C00"/>
    <w:rsid w:val="00F42E67"/>
    <w:rsid w:val="00F43793"/>
    <w:rsid w:val="00F4386C"/>
    <w:rsid w:val="00F43CB4"/>
    <w:rsid w:val="00F44823"/>
    <w:rsid w:val="00F45049"/>
    <w:rsid w:val="00F46A6E"/>
    <w:rsid w:val="00F46A9B"/>
    <w:rsid w:val="00F5026A"/>
    <w:rsid w:val="00F50C1F"/>
    <w:rsid w:val="00F5252A"/>
    <w:rsid w:val="00F52BFA"/>
    <w:rsid w:val="00F532D2"/>
    <w:rsid w:val="00F532F7"/>
    <w:rsid w:val="00F55385"/>
    <w:rsid w:val="00F553B8"/>
    <w:rsid w:val="00F55A27"/>
    <w:rsid w:val="00F55BDE"/>
    <w:rsid w:val="00F565C6"/>
    <w:rsid w:val="00F57049"/>
    <w:rsid w:val="00F57FB6"/>
    <w:rsid w:val="00F6025F"/>
    <w:rsid w:val="00F61824"/>
    <w:rsid w:val="00F6199E"/>
    <w:rsid w:val="00F626E3"/>
    <w:rsid w:val="00F63239"/>
    <w:rsid w:val="00F63AB6"/>
    <w:rsid w:val="00F65551"/>
    <w:rsid w:val="00F6567A"/>
    <w:rsid w:val="00F65C79"/>
    <w:rsid w:val="00F65FF0"/>
    <w:rsid w:val="00F6631B"/>
    <w:rsid w:val="00F6785F"/>
    <w:rsid w:val="00F705F7"/>
    <w:rsid w:val="00F721DC"/>
    <w:rsid w:val="00F72958"/>
    <w:rsid w:val="00F72D92"/>
    <w:rsid w:val="00F73858"/>
    <w:rsid w:val="00F73E9E"/>
    <w:rsid w:val="00F7471D"/>
    <w:rsid w:val="00F74F78"/>
    <w:rsid w:val="00F80561"/>
    <w:rsid w:val="00F809D1"/>
    <w:rsid w:val="00F80D82"/>
    <w:rsid w:val="00F810FB"/>
    <w:rsid w:val="00F812B0"/>
    <w:rsid w:val="00F82188"/>
    <w:rsid w:val="00F82851"/>
    <w:rsid w:val="00F82DB4"/>
    <w:rsid w:val="00F82FA9"/>
    <w:rsid w:val="00F836BC"/>
    <w:rsid w:val="00F845BC"/>
    <w:rsid w:val="00F8481F"/>
    <w:rsid w:val="00F84F98"/>
    <w:rsid w:val="00F86208"/>
    <w:rsid w:val="00F87362"/>
    <w:rsid w:val="00F91309"/>
    <w:rsid w:val="00F91825"/>
    <w:rsid w:val="00F92548"/>
    <w:rsid w:val="00F92D30"/>
    <w:rsid w:val="00F93AC3"/>
    <w:rsid w:val="00F947E7"/>
    <w:rsid w:val="00F949B6"/>
    <w:rsid w:val="00F94B40"/>
    <w:rsid w:val="00F9573B"/>
    <w:rsid w:val="00F95833"/>
    <w:rsid w:val="00F95C0D"/>
    <w:rsid w:val="00F95CE9"/>
    <w:rsid w:val="00F95D1B"/>
    <w:rsid w:val="00F96F74"/>
    <w:rsid w:val="00FA1B7E"/>
    <w:rsid w:val="00FA1CBD"/>
    <w:rsid w:val="00FA2575"/>
    <w:rsid w:val="00FA2C87"/>
    <w:rsid w:val="00FA3961"/>
    <w:rsid w:val="00FA4872"/>
    <w:rsid w:val="00FA5130"/>
    <w:rsid w:val="00FA527D"/>
    <w:rsid w:val="00FA5459"/>
    <w:rsid w:val="00FA5A8C"/>
    <w:rsid w:val="00FA6695"/>
    <w:rsid w:val="00FA6C47"/>
    <w:rsid w:val="00FB01D4"/>
    <w:rsid w:val="00FB1719"/>
    <w:rsid w:val="00FB19B1"/>
    <w:rsid w:val="00FB1A70"/>
    <w:rsid w:val="00FB2C7C"/>
    <w:rsid w:val="00FB4359"/>
    <w:rsid w:val="00FB4B1D"/>
    <w:rsid w:val="00FB53B7"/>
    <w:rsid w:val="00FB5570"/>
    <w:rsid w:val="00FB55C9"/>
    <w:rsid w:val="00FB60B4"/>
    <w:rsid w:val="00FB64E4"/>
    <w:rsid w:val="00FB7BBC"/>
    <w:rsid w:val="00FC0135"/>
    <w:rsid w:val="00FC065B"/>
    <w:rsid w:val="00FC18E3"/>
    <w:rsid w:val="00FC27B5"/>
    <w:rsid w:val="00FC2E6B"/>
    <w:rsid w:val="00FC2F6E"/>
    <w:rsid w:val="00FC46B1"/>
    <w:rsid w:val="00FC6279"/>
    <w:rsid w:val="00FC7322"/>
    <w:rsid w:val="00FC7786"/>
    <w:rsid w:val="00FD0252"/>
    <w:rsid w:val="00FD13C0"/>
    <w:rsid w:val="00FD1BBE"/>
    <w:rsid w:val="00FD1C68"/>
    <w:rsid w:val="00FD2527"/>
    <w:rsid w:val="00FD2912"/>
    <w:rsid w:val="00FD2FE6"/>
    <w:rsid w:val="00FD3326"/>
    <w:rsid w:val="00FD37A5"/>
    <w:rsid w:val="00FD3AE4"/>
    <w:rsid w:val="00FD67D8"/>
    <w:rsid w:val="00FD741E"/>
    <w:rsid w:val="00FE0F8F"/>
    <w:rsid w:val="00FE214A"/>
    <w:rsid w:val="00FE4E84"/>
    <w:rsid w:val="00FE537E"/>
    <w:rsid w:val="00FE55AB"/>
    <w:rsid w:val="00FE63A3"/>
    <w:rsid w:val="00FE6B5F"/>
    <w:rsid w:val="00FE7848"/>
    <w:rsid w:val="00FE7E78"/>
    <w:rsid w:val="00FF0338"/>
    <w:rsid w:val="00FF0E8F"/>
    <w:rsid w:val="00FF22DD"/>
    <w:rsid w:val="00FF236C"/>
    <w:rsid w:val="00FF2879"/>
    <w:rsid w:val="00FF33A4"/>
    <w:rsid w:val="00FF36B7"/>
    <w:rsid w:val="00FF382D"/>
    <w:rsid w:val="00FF3F6A"/>
    <w:rsid w:val="00FF5C5F"/>
    <w:rsid w:val="00FF68FC"/>
    <w:rsid w:val="00FF7309"/>
    <w:rsid w:val="00FF7E26"/>
    <w:rsid w:val="1CEC47F0"/>
    <w:rsid w:val="3F8BAC92"/>
    <w:rsid w:val="4B3279BF"/>
    <w:rsid w:val="53C5FF92"/>
    <w:rsid w:val="5F82F8D7"/>
    <w:rsid w:val="64469FFE"/>
    <w:rsid w:val="67549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205916E3-A2D7-47A0-A2E3-D6EC1CE3F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312C6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paragraph">
    <w:name w:val="paragraph"/>
    <w:basedOn w:val="Normal"/>
    <w:rsid w:val="002C607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normaltextrun">
    <w:name w:val="normaltextrun"/>
    <w:basedOn w:val="Tipodeletrapredefinidodopargrafo"/>
    <w:rsid w:val="002C607D"/>
  </w:style>
  <w:style w:type="character" w:customStyle="1" w:styleId="eop">
    <w:name w:val="eop"/>
    <w:basedOn w:val="Tipodeletrapredefinidodopargrafo"/>
    <w:rsid w:val="002C607D"/>
  </w:style>
  <w:style w:type="table" w:styleId="TabeladeGrelha4-Destaque5">
    <w:name w:val="Grid Table 4 Accent 5"/>
    <w:basedOn w:val="Tabelanormal"/>
    <w:uiPriority w:val="49"/>
    <w:rsid w:val="00807C3E"/>
    <w:pPr>
      <w:spacing w:after="0" w:line="240" w:lineRule="auto"/>
    </w:pPr>
    <w:rPr>
      <w:kern w:val="2"/>
      <w:lang w:val="en-GB"/>
      <w14:ligatures w14:val="standardContextual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2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9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1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8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4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84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42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2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27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99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shift_jis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pedro\Desktop\Projeto%20de%20Sistemas%20de%20Informa&#231;&#227;o\IPL-TeSP-PSI-PSI-2324-Relat&#243;rioPSI.docx" TargetMode="External"/><Relationship Id="rId21" Type="http://schemas.openxmlformats.org/officeDocument/2006/relationships/hyperlink" Target="file:///C:\Users\pedro\Desktop\Projeto%20de%20Sistemas%20de%20Informa&#231;&#227;o\IPL-TeSP-PSI-PSI-2324-Relat&#243;rioPSI.docx" TargetMode="External"/><Relationship Id="rId42" Type="http://schemas.openxmlformats.org/officeDocument/2006/relationships/hyperlink" Target="https://play.google.com/store/apps/details?id=com.lluraferi.farmaciasdirect&amp;hl=pt_PT&amp;gl=US&amp;pli=1" TargetMode="External"/><Relationship Id="rId47" Type="http://schemas.openxmlformats.org/officeDocument/2006/relationships/image" Target="media/image9.jpeg"/><Relationship Id="rId63" Type="http://schemas.openxmlformats.org/officeDocument/2006/relationships/image" Target="media/image25.jpeg"/><Relationship Id="rId68" Type="http://schemas.openxmlformats.org/officeDocument/2006/relationships/image" Target="media/image30.jpeg"/><Relationship Id="rId84" Type="http://schemas.openxmlformats.org/officeDocument/2006/relationships/header" Target="header1.xml"/><Relationship Id="rId16" Type="http://schemas.openxmlformats.org/officeDocument/2006/relationships/hyperlink" Target="file:///C:\Users\pedro\Desktop\Projeto%20de%20Sistemas%20de%20Informa&#231;&#227;o\IPL-TeSP-PSI-PSI-2324-Relat&#243;rioPSI.docx" TargetMode="External"/><Relationship Id="rId11" Type="http://schemas.openxmlformats.org/officeDocument/2006/relationships/image" Target="media/image1.png"/><Relationship Id="rId32" Type="http://schemas.openxmlformats.org/officeDocument/2006/relationships/hyperlink" Target="file:///C:\Users\pedro\Desktop\Projeto%20de%20Sistemas%20de%20Informa&#231;&#227;o\IPL-TeSP-PSI-PSI-2324-Relat&#243;rioPSI.docx" TargetMode="External"/><Relationship Id="rId37" Type="http://schemas.openxmlformats.org/officeDocument/2006/relationships/image" Target="media/image4.png"/><Relationship Id="rId53" Type="http://schemas.openxmlformats.org/officeDocument/2006/relationships/image" Target="media/image17.jpeg"/><Relationship Id="rId58" Type="http://schemas.openxmlformats.org/officeDocument/2006/relationships/image" Target="media/image20.jpeg"/><Relationship Id="rId74" Type="http://schemas.openxmlformats.org/officeDocument/2006/relationships/image" Target="media/image36.png"/><Relationship Id="rId79" Type="http://schemas.openxmlformats.org/officeDocument/2006/relationships/image" Target="media/image41.png"/><Relationship Id="rId5" Type="http://schemas.openxmlformats.org/officeDocument/2006/relationships/numbering" Target="numbering.xml"/><Relationship Id="rId19" Type="http://schemas.openxmlformats.org/officeDocument/2006/relationships/hyperlink" Target="file:///C:\Users\pedro\Desktop\Projeto%20de%20Sistemas%20de%20Informa&#231;&#227;o\IPL-TeSP-PSI-PSI-2324-Relat&#243;rioPSI.docx" TargetMode="External"/><Relationship Id="rId14" Type="http://schemas.openxmlformats.org/officeDocument/2006/relationships/hyperlink" Target="file:///C:\Users\pedro\Desktop\Projeto%20de%20Sistemas%20de%20Informa&#231;&#227;o\IPL-TeSP-PSI-PSI-2324-Relat&#243;rioPSI.docx" TargetMode="External"/><Relationship Id="rId22" Type="http://schemas.openxmlformats.org/officeDocument/2006/relationships/hyperlink" Target="file:///C:\Users\pedro\Desktop\Projeto%20de%20Sistemas%20de%20Informa&#231;&#227;o\IPL-TeSP-PSI-PSI-2324-Relat&#243;rioPSI.docx" TargetMode="External"/><Relationship Id="rId27" Type="http://schemas.openxmlformats.org/officeDocument/2006/relationships/hyperlink" Target="file:///C:\Users\pedro\Desktop\Projeto%20de%20Sistemas%20de%20Informa&#231;&#227;o\IPL-TeSP-PSI-PSI-2324-Relat&#243;rioPSI.docx" TargetMode="External"/><Relationship Id="rId30" Type="http://schemas.openxmlformats.org/officeDocument/2006/relationships/hyperlink" Target="file:///C:\Users\pedro\Desktop\Projeto%20de%20Sistemas%20de%20Informa&#231;&#227;o\IPL-TeSP-PSI-PSI-2324-Relat&#243;rioPSI.docx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7.png"/><Relationship Id="rId48" Type="http://schemas.openxmlformats.org/officeDocument/2006/relationships/image" Target="media/image10.jpeg"/><Relationship Id="rId56" Type="http://schemas.openxmlformats.org/officeDocument/2006/relationships/image" Target="media/image18.jpeg"/><Relationship Id="rId64" Type="http://schemas.openxmlformats.org/officeDocument/2006/relationships/image" Target="media/image26.jpeg"/><Relationship Id="rId69" Type="http://schemas.openxmlformats.org/officeDocument/2006/relationships/image" Target="media/image31.jpeg"/><Relationship Id="rId77" Type="http://schemas.openxmlformats.org/officeDocument/2006/relationships/image" Target="media/image39.png"/><Relationship Id="rId8" Type="http://schemas.openxmlformats.org/officeDocument/2006/relationships/webSettings" Target="webSettings.xml"/><Relationship Id="rId51" Type="http://schemas.openxmlformats.org/officeDocument/2006/relationships/image" Target="media/image13.jpeg"/><Relationship Id="rId72" Type="http://schemas.openxmlformats.org/officeDocument/2006/relationships/image" Target="media/image34.png"/><Relationship Id="rId80" Type="http://schemas.openxmlformats.org/officeDocument/2006/relationships/image" Target="media/image42.png"/><Relationship Id="rId85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file:///C:\Users\pedro\Desktop\Projeto%20de%20Sistemas%20de%20Informa&#231;&#227;o\IPL-TeSP-PSI-PSI-2324-Relat&#243;rioPSI.docx" TargetMode="External"/><Relationship Id="rId25" Type="http://schemas.openxmlformats.org/officeDocument/2006/relationships/hyperlink" Target="file:///C:\Users\pedro\Desktop\Projeto%20de%20Sistemas%20de%20Informa&#231;&#227;o\IPL-TeSP-PSI-PSI-2324-Relat&#243;rioPSI.docx" TargetMode="External"/><Relationship Id="rId33" Type="http://schemas.openxmlformats.org/officeDocument/2006/relationships/hyperlink" Target="file:///C:\Users\pedro\Desktop\Projeto%20de%20Sistemas%20de%20Informa&#231;&#227;o\IPL-TeSP-PSI-PSI-2324-Relat&#243;rioPSI.docx" TargetMode="External"/><Relationship Id="rId38" Type="http://schemas.openxmlformats.org/officeDocument/2006/relationships/hyperlink" Target="https://www.afarmaciaonline.pt/" TargetMode="External"/><Relationship Id="rId46" Type="http://schemas.openxmlformats.org/officeDocument/2006/relationships/image" Target="media/image10.png"/><Relationship Id="rId59" Type="http://schemas.openxmlformats.org/officeDocument/2006/relationships/image" Target="media/image23.jpeg"/><Relationship Id="rId67" Type="http://schemas.openxmlformats.org/officeDocument/2006/relationships/image" Target="media/image29.jpeg"/><Relationship Id="rId20" Type="http://schemas.openxmlformats.org/officeDocument/2006/relationships/hyperlink" Target="file:///C:\Users\pedro\Desktop\Projeto%20de%20Sistemas%20de%20Informa&#231;&#227;o\IPL-TeSP-PSI-PSI-2324-Relat&#243;rioPSI.docx" TargetMode="External"/><Relationship Id="rId41" Type="http://schemas.openxmlformats.org/officeDocument/2006/relationships/image" Target="media/image6.png"/><Relationship Id="rId54" Type="http://schemas.openxmlformats.org/officeDocument/2006/relationships/image" Target="media/image14.jpeg"/><Relationship Id="rId62" Type="http://schemas.openxmlformats.org/officeDocument/2006/relationships/image" Target="media/image24.jpe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83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file:///C:\Users\pedro\Desktop\Projeto%20de%20Sistemas%20de%20Informa&#231;&#227;o\IPL-TeSP-PSI-PSI-2324-Relat&#243;rioPSI.docx" TargetMode="External"/><Relationship Id="rId23" Type="http://schemas.openxmlformats.org/officeDocument/2006/relationships/hyperlink" Target="file:///C:\Users\pedro\Desktop\Projeto%20de%20Sistemas%20de%20Informa&#231;&#227;o\IPL-TeSP-PSI-PSI-2324-Relat&#243;rioPSI.docx" TargetMode="External"/><Relationship Id="rId28" Type="http://schemas.openxmlformats.org/officeDocument/2006/relationships/hyperlink" Target="file:///C:\Users\pedro\Desktop\Projeto%20de%20Sistemas%20de%20Informa&#231;&#227;o\IPL-TeSP-PSI-PSI-2324-Relat&#243;rioPSI.docx" TargetMode="External"/><Relationship Id="rId36" Type="http://schemas.openxmlformats.org/officeDocument/2006/relationships/hyperlink" Target="https://www.farmaciasportuguesas.pt/" TargetMode="External"/><Relationship Id="rId49" Type="http://schemas.openxmlformats.org/officeDocument/2006/relationships/image" Target="media/image11.jpeg"/><Relationship Id="rId57" Type="http://schemas.openxmlformats.org/officeDocument/2006/relationships/image" Target="media/image19.jpeg"/><Relationship Id="rId10" Type="http://schemas.openxmlformats.org/officeDocument/2006/relationships/endnotes" Target="endnotes.xml"/><Relationship Id="rId31" Type="http://schemas.openxmlformats.org/officeDocument/2006/relationships/hyperlink" Target="file:///C:\Users\pedro\Desktop\Projeto%20de%20Sistemas%20de%20Informa&#231;&#227;o\IPL-TeSP-PSI-PSI-2324-Relat&#243;rioPSI.docx" TargetMode="External"/><Relationship Id="rId44" Type="http://schemas.openxmlformats.org/officeDocument/2006/relationships/image" Target="media/image8.png"/><Relationship Id="rId52" Type="http://schemas.openxmlformats.org/officeDocument/2006/relationships/image" Target="media/image16.jpeg"/><Relationship Id="rId60" Type="http://schemas.openxmlformats.org/officeDocument/2006/relationships/image" Target="media/image21.jpeg"/><Relationship Id="rId65" Type="http://schemas.openxmlformats.org/officeDocument/2006/relationships/image" Target="media/image27.jpeg"/><Relationship Id="rId73" Type="http://schemas.openxmlformats.org/officeDocument/2006/relationships/image" Target="media/image35.png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hyperlink" Target="file:///C:\Users\pedro\Desktop\Projeto%20de%20Sistemas%20de%20Informa&#231;&#227;o\IPL-TeSP-PSI-PSI-2324-Relat&#243;rioPSI.docx" TargetMode="External"/><Relationship Id="rId39" Type="http://schemas.openxmlformats.org/officeDocument/2006/relationships/image" Target="media/image5.png"/><Relationship Id="rId34" Type="http://schemas.openxmlformats.org/officeDocument/2006/relationships/hyperlink" Target="file:///C:\Users\pedro\Desktop\Projeto%20de%20Sistemas%20de%20Informa&#231;&#227;o\IPL-TeSP-PSI-PSI-2324-Relat&#243;rioPSI.docx" TargetMode="External"/><Relationship Id="rId50" Type="http://schemas.openxmlformats.org/officeDocument/2006/relationships/image" Target="media/image12.jpeg"/><Relationship Id="rId55" Type="http://schemas.openxmlformats.org/officeDocument/2006/relationships/image" Target="media/image15.jpeg"/><Relationship Id="rId76" Type="http://schemas.openxmlformats.org/officeDocument/2006/relationships/image" Target="media/image38.png"/><Relationship Id="rId7" Type="http://schemas.openxmlformats.org/officeDocument/2006/relationships/settings" Target="settings.xml"/><Relationship Id="rId71" Type="http://schemas.openxmlformats.org/officeDocument/2006/relationships/image" Target="media/image33.png"/><Relationship Id="rId2" Type="http://schemas.openxmlformats.org/officeDocument/2006/relationships/customXml" Target="../customXml/item2.xml"/><Relationship Id="rId29" Type="http://schemas.openxmlformats.org/officeDocument/2006/relationships/hyperlink" Target="file:///C:\Users\pedro\Desktop\Projeto%20de%20Sistemas%20de%20Informa&#231;&#227;o\IPL-TeSP-PSI-PSI-2324-Relat&#243;rioPSI.docx" TargetMode="External"/><Relationship Id="rId24" Type="http://schemas.openxmlformats.org/officeDocument/2006/relationships/hyperlink" Target="file:///C:\Users\pedro\Desktop\Projeto%20de%20Sistemas%20de%20Informa&#231;&#227;o\IPL-TeSP-PSI-PSI-2324-Relat&#243;rioPSI.docx" TargetMode="External"/><Relationship Id="rId40" Type="http://schemas.openxmlformats.org/officeDocument/2006/relationships/hyperlink" Target="https://www.lojadafarmacia.com/pt" TargetMode="External"/><Relationship Id="rId45" Type="http://schemas.openxmlformats.org/officeDocument/2006/relationships/image" Target="media/image9.png"/><Relationship Id="rId66" Type="http://schemas.openxmlformats.org/officeDocument/2006/relationships/image" Target="media/image28.jpeg"/><Relationship Id="rId87" Type="http://schemas.openxmlformats.org/officeDocument/2006/relationships/theme" Target="theme/theme1.xml"/><Relationship Id="rId61" Type="http://schemas.openxmlformats.org/officeDocument/2006/relationships/image" Target="media/image22.jpeg"/><Relationship Id="rId8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D9DAD1FC3266B4B8C3FCC93C66E3119" ma:contentTypeVersion="11" ma:contentTypeDescription="Create a new document." ma:contentTypeScope="" ma:versionID="a6ea6a75ceb18401a51bf0d5f5f15499">
  <xsd:schema xmlns:xsd="http://www.w3.org/2001/XMLSchema" xmlns:xs="http://www.w3.org/2001/XMLSchema" xmlns:p="http://schemas.microsoft.com/office/2006/metadata/properties" xmlns:ns3="dada7fd1-0456-4a0f-b5f6-2e95e998ff4d" xmlns:ns4="698b9576-1dbe-49f9-a0ed-ca185cd748a9" targetNamespace="http://schemas.microsoft.com/office/2006/metadata/properties" ma:root="true" ma:fieldsID="9f5d31cbf406ca89d1e9efaa0a268a18" ns3:_="" ns4:_="">
    <xsd:import namespace="dada7fd1-0456-4a0f-b5f6-2e95e998ff4d"/>
    <xsd:import namespace="698b9576-1dbe-49f9-a0ed-ca185cd748a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da7fd1-0456-4a0f-b5f6-2e95e998ff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8b9576-1dbe-49f9-a0ed-ca185cd748a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ada7fd1-0456-4a0f-b5f6-2e95e998ff4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A92DE0-2259-4F3E-96DB-B516C30FD33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839A24E-7532-422A-AD57-3B00E228E1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da7fd1-0456-4a0f-b5f6-2e95e998ff4d"/>
    <ds:schemaRef ds:uri="698b9576-1dbe-49f9-a0ed-ca185cd748a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3C8881B-5B1C-4E17-846C-2E7D4BD0D13F}">
  <ds:schemaRefs>
    <ds:schemaRef ds:uri="http://schemas.microsoft.com/office/2006/metadata/properties"/>
    <ds:schemaRef ds:uri="http://schemas.microsoft.com/office/infopath/2007/PartnerControls"/>
    <ds:schemaRef ds:uri="dada7fd1-0456-4a0f-b5f6-2e95e998ff4d"/>
  </ds:schemaRefs>
</ds:datastoreItem>
</file>

<file path=customXml/itemProps4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48</Pages>
  <Words>5661</Words>
  <Characters>30571</Characters>
  <Application>Microsoft Office Word</Application>
  <DocSecurity>0</DocSecurity>
  <Lines>254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36160</CharactersWithSpaces>
  <SharedDoc>false</SharedDoc>
  <HLinks>
    <vt:vector size="408" baseType="variant">
      <vt:variant>
        <vt:i4>7602204</vt:i4>
      </vt:variant>
      <vt:variant>
        <vt:i4>416</vt:i4>
      </vt:variant>
      <vt:variant>
        <vt:i4>0</vt:i4>
      </vt:variant>
      <vt:variant>
        <vt:i4>5</vt:i4>
      </vt:variant>
      <vt:variant>
        <vt:lpwstr>https://play.google.com/store/apps/details?id=com.lluraferi.farmaciasdirect&amp;hl=pt_PT&amp;gl=US&amp;pli=1</vt:lpwstr>
      </vt:variant>
      <vt:variant>
        <vt:lpwstr/>
      </vt:variant>
      <vt:variant>
        <vt:i4>5701712</vt:i4>
      </vt:variant>
      <vt:variant>
        <vt:i4>410</vt:i4>
      </vt:variant>
      <vt:variant>
        <vt:i4>0</vt:i4>
      </vt:variant>
      <vt:variant>
        <vt:i4>5</vt:i4>
      </vt:variant>
      <vt:variant>
        <vt:lpwstr>https://www.lojadafarmacia.com/pt</vt:lpwstr>
      </vt:variant>
      <vt:variant>
        <vt:lpwstr/>
      </vt:variant>
      <vt:variant>
        <vt:i4>6488125</vt:i4>
      </vt:variant>
      <vt:variant>
        <vt:i4>404</vt:i4>
      </vt:variant>
      <vt:variant>
        <vt:i4>0</vt:i4>
      </vt:variant>
      <vt:variant>
        <vt:i4>5</vt:i4>
      </vt:variant>
      <vt:variant>
        <vt:lpwstr>https://www.afarmaciaonline.pt/</vt:lpwstr>
      </vt:variant>
      <vt:variant>
        <vt:lpwstr/>
      </vt:variant>
      <vt:variant>
        <vt:i4>1769485</vt:i4>
      </vt:variant>
      <vt:variant>
        <vt:i4>398</vt:i4>
      </vt:variant>
      <vt:variant>
        <vt:i4>0</vt:i4>
      </vt:variant>
      <vt:variant>
        <vt:i4>5</vt:i4>
      </vt:variant>
      <vt:variant>
        <vt:lpwstr>https://www.farmaciasportuguesas.pt/</vt:lpwstr>
      </vt:variant>
      <vt:variant>
        <vt:lpwstr/>
      </vt:variant>
      <vt:variant>
        <vt:i4>1507376</vt:i4>
      </vt:variant>
      <vt:variant>
        <vt:i4>388</vt:i4>
      </vt:variant>
      <vt:variant>
        <vt:i4>0</vt:i4>
      </vt:variant>
      <vt:variant>
        <vt:i4>5</vt:i4>
      </vt:variant>
      <vt:variant>
        <vt:lpwstr/>
      </vt:variant>
      <vt:variant>
        <vt:lpwstr>_Toc150370663</vt:lpwstr>
      </vt:variant>
      <vt:variant>
        <vt:i4>1507376</vt:i4>
      </vt:variant>
      <vt:variant>
        <vt:i4>382</vt:i4>
      </vt:variant>
      <vt:variant>
        <vt:i4>0</vt:i4>
      </vt:variant>
      <vt:variant>
        <vt:i4>5</vt:i4>
      </vt:variant>
      <vt:variant>
        <vt:lpwstr/>
      </vt:variant>
      <vt:variant>
        <vt:lpwstr>_Toc150370662</vt:lpwstr>
      </vt:variant>
      <vt:variant>
        <vt:i4>1507376</vt:i4>
      </vt:variant>
      <vt:variant>
        <vt:i4>376</vt:i4>
      </vt:variant>
      <vt:variant>
        <vt:i4>0</vt:i4>
      </vt:variant>
      <vt:variant>
        <vt:i4>5</vt:i4>
      </vt:variant>
      <vt:variant>
        <vt:lpwstr/>
      </vt:variant>
      <vt:variant>
        <vt:lpwstr>_Toc150370661</vt:lpwstr>
      </vt:variant>
      <vt:variant>
        <vt:i4>1507376</vt:i4>
      </vt:variant>
      <vt:variant>
        <vt:i4>370</vt:i4>
      </vt:variant>
      <vt:variant>
        <vt:i4>0</vt:i4>
      </vt:variant>
      <vt:variant>
        <vt:i4>5</vt:i4>
      </vt:variant>
      <vt:variant>
        <vt:lpwstr/>
      </vt:variant>
      <vt:variant>
        <vt:lpwstr>_Toc150370660</vt:lpwstr>
      </vt:variant>
      <vt:variant>
        <vt:i4>1310768</vt:i4>
      </vt:variant>
      <vt:variant>
        <vt:i4>364</vt:i4>
      </vt:variant>
      <vt:variant>
        <vt:i4>0</vt:i4>
      </vt:variant>
      <vt:variant>
        <vt:i4>5</vt:i4>
      </vt:variant>
      <vt:variant>
        <vt:lpwstr/>
      </vt:variant>
      <vt:variant>
        <vt:lpwstr>_Toc150370659</vt:lpwstr>
      </vt:variant>
      <vt:variant>
        <vt:i4>1310768</vt:i4>
      </vt:variant>
      <vt:variant>
        <vt:i4>358</vt:i4>
      </vt:variant>
      <vt:variant>
        <vt:i4>0</vt:i4>
      </vt:variant>
      <vt:variant>
        <vt:i4>5</vt:i4>
      </vt:variant>
      <vt:variant>
        <vt:lpwstr/>
      </vt:variant>
      <vt:variant>
        <vt:lpwstr>_Toc150370658</vt:lpwstr>
      </vt:variant>
      <vt:variant>
        <vt:i4>1310768</vt:i4>
      </vt:variant>
      <vt:variant>
        <vt:i4>352</vt:i4>
      </vt:variant>
      <vt:variant>
        <vt:i4>0</vt:i4>
      </vt:variant>
      <vt:variant>
        <vt:i4>5</vt:i4>
      </vt:variant>
      <vt:variant>
        <vt:lpwstr/>
      </vt:variant>
      <vt:variant>
        <vt:lpwstr>_Toc150370657</vt:lpwstr>
      </vt:variant>
      <vt:variant>
        <vt:i4>1310768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_Toc150370656</vt:lpwstr>
      </vt:variant>
      <vt:variant>
        <vt:i4>1310768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_Toc150370655</vt:lpwstr>
      </vt:variant>
      <vt:variant>
        <vt:i4>1310768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_Toc150370654</vt:lpwstr>
      </vt:variant>
      <vt:variant>
        <vt:i4>1310768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_Toc150370653</vt:lpwstr>
      </vt:variant>
      <vt:variant>
        <vt:i4>3276820</vt:i4>
      </vt:variant>
      <vt:variant>
        <vt:i4>319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_Toc150370652</vt:lpwstr>
      </vt:variant>
      <vt:variant>
        <vt:i4>3276820</vt:i4>
      </vt:variant>
      <vt:variant>
        <vt:i4>313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_Toc150370651</vt:lpwstr>
      </vt:variant>
      <vt:variant>
        <vt:i4>3276820</vt:i4>
      </vt:variant>
      <vt:variant>
        <vt:i4>307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_Toc150370650</vt:lpwstr>
      </vt:variant>
      <vt:variant>
        <vt:i4>3342356</vt:i4>
      </vt:variant>
      <vt:variant>
        <vt:i4>301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_Toc150370649</vt:lpwstr>
      </vt:variant>
      <vt:variant>
        <vt:i4>3342356</vt:i4>
      </vt:variant>
      <vt:variant>
        <vt:i4>295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_Toc150370648</vt:lpwstr>
      </vt:variant>
      <vt:variant>
        <vt:i4>3342356</vt:i4>
      </vt:variant>
      <vt:variant>
        <vt:i4>289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_Toc150370647</vt:lpwstr>
      </vt:variant>
      <vt:variant>
        <vt:i4>3342356</vt:i4>
      </vt:variant>
      <vt:variant>
        <vt:i4>283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_Toc150370646</vt:lpwstr>
      </vt:variant>
      <vt:variant>
        <vt:i4>3342356</vt:i4>
      </vt:variant>
      <vt:variant>
        <vt:i4>277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_Toc150370645</vt:lpwstr>
      </vt:variant>
      <vt:variant>
        <vt:i4>3342356</vt:i4>
      </vt:variant>
      <vt:variant>
        <vt:i4>271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_Toc150370644</vt:lpwstr>
      </vt:variant>
      <vt:variant>
        <vt:i4>3342356</vt:i4>
      </vt:variant>
      <vt:variant>
        <vt:i4>265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_Toc150370643</vt:lpwstr>
      </vt:variant>
      <vt:variant>
        <vt:i4>3342356</vt:i4>
      </vt:variant>
      <vt:variant>
        <vt:i4>259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_Toc150370642</vt:lpwstr>
      </vt:variant>
      <vt:variant>
        <vt:i4>3342356</vt:i4>
      </vt:variant>
      <vt:variant>
        <vt:i4>253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_Toc150370641</vt:lpwstr>
      </vt:variant>
      <vt:variant>
        <vt:i4>3342356</vt:i4>
      </vt:variant>
      <vt:variant>
        <vt:i4>247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_Toc150370640</vt:lpwstr>
      </vt:variant>
      <vt:variant>
        <vt:i4>3407892</vt:i4>
      </vt:variant>
      <vt:variant>
        <vt:i4>241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_Toc150370639</vt:lpwstr>
      </vt:variant>
      <vt:variant>
        <vt:i4>3407892</vt:i4>
      </vt:variant>
      <vt:variant>
        <vt:i4>235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_Toc150370638</vt:lpwstr>
      </vt:variant>
      <vt:variant>
        <vt:i4>1179696</vt:i4>
      </vt:variant>
      <vt:variant>
        <vt:i4>229</vt:i4>
      </vt:variant>
      <vt:variant>
        <vt:i4>0</vt:i4>
      </vt:variant>
      <vt:variant>
        <vt:i4>5</vt:i4>
      </vt:variant>
      <vt:variant>
        <vt:lpwstr/>
      </vt:variant>
      <vt:variant>
        <vt:lpwstr>_Toc150370637</vt:lpwstr>
      </vt:variant>
      <vt:variant>
        <vt:i4>1179696</vt:i4>
      </vt:variant>
      <vt:variant>
        <vt:i4>223</vt:i4>
      </vt:variant>
      <vt:variant>
        <vt:i4>0</vt:i4>
      </vt:variant>
      <vt:variant>
        <vt:i4>5</vt:i4>
      </vt:variant>
      <vt:variant>
        <vt:lpwstr/>
      </vt:variant>
      <vt:variant>
        <vt:lpwstr>_Toc150370636</vt:lpwstr>
      </vt:variant>
      <vt:variant>
        <vt:i4>1179696</vt:i4>
      </vt:variant>
      <vt:variant>
        <vt:i4>217</vt:i4>
      </vt:variant>
      <vt:variant>
        <vt:i4>0</vt:i4>
      </vt:variant>
      <vt:variant>
        <vt:i4>5</vt:i4>
      </vt:variant>
      <vt:variant>
        <vt:lpwstr/>
      </vt:variant>
      <vt:variant>
        <vt:lpwstr>_Toc150370635</vt:lpwstr>
      </vt:variant>
      <vt:variant>
        <vt:i4>1179696</vt:i4>
      </vt:variant>
      <vt:variant>
        <vt:i4>211</vt:i4>
      </vt:variant>
      <vt:variant>
        <vt:i4>0</vt:i4>
      </vt:variant>
      <vt:variant>
        <vt:i4>5</vt:i4>
      </vt:variant>
      <vt:variant>
        <vt:lpwstr/>
      </vt:variant>
      <vt:variant>
        <vt:lpwstr>_Toc150370634</vt:lpwstr>
      </vt:variant>
      <vt:variant>
        <vt:i4>3407892</vt:i4>
      </vt:variant>
      <vt:variant>
        <vt:i4>205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_Toc150370633</vt:lpwstr>
      </vt:variant>
      <vt:variant>
        <vt:i4>1179696</vt:i4>
      </vt:variant>
      <vt:variant>
        <vt:i4>199</vt:i4>
      </vt:variant>
      <vt:variant>
        <vt:i4>0</vt:i4>
      </vt:variant>
      <vt:variant>
        <vt:i4>5</vt:i4>
      </vt:variant>
      <vt:variant>
        <vt:lpwstr/>
      </vt:variant>
      <vt:variant>
        <vt:lpwstr>_Toc150370632</vt:lpwstr>
      </vt:variant>
      <vt:variant>
        <vt:i4>1179696</vt:i4>
      </vt:variant>
      <vt:variant>
        <vt:i4>193</vt:i4>
      </vt:variant>
      <vt:variant>
        <vt:i4>0</vt:i4>
      </vt:variant>
      <vt:variant>
        <vt:i4>5</vt:i4>
      </vt:variant>
      <vt:variant>
        <vt:lpwstr/>
      </vt:variant>
      <vt:variant>
        <vt:lpwstr>_Toc150370631</vt:lpwstr>
      </vt:variant>
      <vt:variant>
        <vt:i4>1179696</vt:i4>
      </vt:variant>
      <vt:variant>
        <vt:i4>187</vt:i4>
      </vt:variant>
      <vt:variant>
        <vt:i4>0</vt:i4>
      </vt:variant>
      <vt:variant>
        <vt:i4>5</vt:i4>
      </vt:variant>
      <vt:variant>
        <vt:lpwstr/>
      </vt:variant>
      <vt:variant>
        <vt:lpwstr>_Toc150370630</vt:lpwstr>
      </vt:variant>
      <vt:variant>
        <vt:i4>3473428</vt:i4>
      </vt:variant>
      <vt:variant>
        <vt:i4>181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_Toc150370629</vt:lpwstr>
      </vt:variant>
      <vt:variant>
        <vt:i4>1245232</vt:i4>
      </vt:variant>
      <vt:variant>
        <vt:i4>175</vt:i4>
      </vt:variant>
      <vt:variant>
        <vt:i4>0</vt:i4>
      </vt:variant>
      <vt:variant>
        <vt:i4>5</vt:i4>
      </vt:variant>
      <vt:variant>
        <vt:lpwstr/>
      </vt:variant>
      <vt:variant>
        <vt:lpwstr>_Toc150370628</vt:lpwstr>
      </vt:variant>
      <vt:variant>
        <vt:i4>3473428</vt:i4>
      </vt:variant>
      <vt:variant>
        <vt:i4>169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_Toc150370627</vt:lpwstr>
      </vt:variant>
      <vt:variant>
        <vt:i4>1245232</vt:i4>
      </vt:variant>
      <vt:variant>
        <vt:i4>163</vt:i4>
      </vt:variant>
      <vt:variant>
        <vt:i4>0</vt:i4>
      </vt:variant>
      <vt:variant>
        <vt:i4>5</vt:i4>
      </vt:variant>
      <vt:variant>
        <vt:lpwstr/>
      </vt:variant>
      <vt:variant>
        <vt:lpwstr>_Toc150370626</vt:lpwstr>
      </vt:variant>
      <vt:variant>
        <vt:i4>3473428</vt:i4>
      </vt:variant>
      <vt:variant>
        <vt:i4>157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_Toc150370625</vt:lpwstr>
      </vt:variant>
      <vt:variant>
        <vt:i4>1245232</vt:i4>
      </vt:variant>
      <vt:variant>
        <vt:i4>151</vt:i4>
      </vt:variant>
      <vt:variant>
        <vt:i4>0</vt:i4>
      </vt:variant>
      <vt:variant>
        <vt:i4>5</vt:i4>
      </vt:variant>
      <vt:variant>
        <vt:lpwstr/>
      </vt:variant>
      <vt:variant>
        <vt:lpwstr>_Toc150370624</vt:lpwstr>
      </vt:variant>
      <vt:variant>
        <vt:i4>3473428</vt:i4>
      </vt:variant>
      <vt:variant>
        <vt:i4>145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_Toc150370623</vt:lpwstr>
      </vt:variant>
      <vt:variant>
        <vt:i4>1245232</vt:i4>
      </vt:variant>
      <vt:variant>
        <vt:i4>139</vt:i4>
      </vt:variant>
      <vt:variant>
        <vt:i4>0</vt:i4>
      </vt:variant>
      <vt:variant>
        <vt:i4>5</vt:i4>
      </vt:variant>
      <vt:variant>
        <vt:lpwstr/>
      </vt:variant>
      <vt:variant>
        <vt:lpwstr>_Toc150370622</vt:lpwstr>
      </vt:variant>
      <vt:variant>
        <vt:i4>1245232</vt:i4>
      </vt:variant>
      <vt:variant>
        <vt:i4>133</vt:i4>
      </vt:variant>
      <vt:variant>
        <vt:i4>0</vt:i4>
      </vt:variant>
      <vt:variant>
        <vt:i4>5</vt:i4>
      </vt:variant>
      <vt:variant>
        <vt:lpwstr/>
      </vt:variant>
      <vt:variant>
        <vt:lpwstr>_Toc150370621</vt:lpwstr>
      </vt:variant>
      <vt:variant>
        <vt:i4>3473428</vt:i4>
      </vt:variant>
      <vt:variant>
        <vt:i4>127</vt:i4>
      </vt:variant>
      <vt:variant>
        <vt:i4>0</vt:i4>
      </vt:variant>
      <vt:variant>
        <vt:i4>5</vt:i4>
      </vt:variant>
      <vt:variant>
        <vt:lpwstr>https://myipleiria-my.sharepoint.com/personal/2220853_my_ipleiria_pt/Documents/IPL-TeSP-PSI-PSI-2324-Template_especificacao_SI_v0 (1) (1).docx</vt:lpwstr>
      </vt:variant>
      <vt:variant>
        <vt:lpwstr>_Toc150370620</vt:lpwstr>
      </vt:variant>
      <vt:variant>
        <vt:i4>1048624</vt:i4>
      </vt:variant>
      <vt:variant>
        <vt:i4>121</vt:i4>
      </vt:variant>
      <vt:variant>
        <vt:i4>0</vt:i4>
      </vt:variant>
      <vt:variant>
        <vt:i4>5</vt:i4>
      </vt:variant>
      <vt:variant>
        <vt:lpwstr/>
      </vt:variant>
      <vt:variant>
        <vt:lpwstr>_Toc150370619</vt:lpwstr>
      </vt:variant>
      <vt:variant>
        <vt:i4>1048624</vt:i4>
      </vt:variant>
      <vt:variant>
        <vt:i4>115</vt:i4>
      </vt:variant>
      <vt:variant>
        <vt:i4>0</vt:i4>
      </vt:variant>
      <vt:variant>
        <vt:i4>5</vt:i4>
      </vt:variant>
      <vt:variant>
        <vt:lpwstr/>
      </vt:variant>
      <vt:variant>
        <vt:lpwstr>_Toc150370618</vt:lpwstr>
      </vt:variant>
      <vt:variant>
        <vt:i4>1638451</vt:i4>
      </vt:variant>
      <vt:variant>
        <vt:i4>106</vt:i4>
      </vt:variant>
      <vt:variant>
        <vt:i4>0</vt:i4>
      </vt:variant>
      <vt:variant>
        <vt:i4>5</vt:i4>
      </vt:variant>
      <vt:variant>
        <vt:lpwstr/>
      </vt:variant>
      <vt:variant>
        <vt:lpwstr>_Toc150370582</vt:lpwstr>
      </vt:variant>
      <vt:variant>
        <vt:i4>1638451</vt:i4>
      </vt:variant>
      <vt:variant>
        <vt:i4>100</vt:i4>
      </vt:variant>
      <vt:variant>
        <vt:i4>0</vt:i4>
      </vt:variant>
      <vt:variant>
        <vt:i4>5</vt:i4>
      </vt:variant>
      <vt:variant>
        <vt:lpwstr/>
      </vt:variant>
      <vt:variant>
        <vt:lpwstr>_Toc150370581</vt:lpwstr>
      </vt:variant>
      <vt:variant>
        <vt:i4>1638451</vt:i4>
      </vt:variant>
      <vt:variant>
        <vt:i4>94</vt:i4>
      </vt:variant>
      <vt:variant>
        <vt:i4>0</vt:i4>
      </vt:variant>
      <vt:variant>
        <vt:i4>5</vt:i4>
      </vt:variant>
      <vt:variant>
        <vt:lpwstr/>
      </vt:variant>
      <vt:variant>
        <vt:lpwstr>_Toc150370580</vt:lpwstr>
      </vt:variant>
      <vt:variant>
        <vt:i4>1441843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_Toc150370579</vt:lpwstr>
      </vt:variant>
      <vt:variant>
        <vt:i4>1441843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_Toc150370578</vt:lpwstr>
      </vt:variant>
      <vt:variant>
        <vt:i4>1441843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_Toc150370577</vt:lpwstr>
      </vt:variant>
      <vt:variant>
        <vt:i4>1441843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_Toc150370576</vt:lpwstr>
      </vt:variant>
      <vt:variant>
        <vt:i4>1441843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_Toc150370575</vt:lpwstr>
      </vt:variant>
      <vt:variant>
        <vt:i4>1441843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_Toc150370574</vt:lpwstr>
      </vt:variant>
      <vt:variant>
        <vt:i4>1441843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_Toc150370573</vt:lpwstr>
      </vt:variant>
      <vt:variant>
        <vt:i4>1441843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_Toc150370572</vt:lpwstr>
      </vt:variant>
      <vt:variant>
        <vt:i4>1441843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_Toc150370571</vt:lpwstr>
      </vt:variant>
      <vt:variant>
        <vt:i4>1441843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_Toc150370570</vt:lpwstr>
      </vt:variant>
      <vt:variant>
        <vt:i4>1507379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_Toc150370569</vt:lpwstr>
      </vt:variant>
      <vt:variant>
        <vt:i4>1507379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_Toc150370568</vt:lpwstr>
      </vt:variant>
      <vt:variant>
        <vt:i4>1507379</vt:i4>
      </vt:variant>
      <vt:variant>
        <vt:i4>16</vt:i4>
      </vt:variant>
      <vt:variant>
        <vt:i4>0</vt:i4>
      </vt:variant>
      <vt:variant>
        <vt:i4>5</vt:i4>
      </vt:variant>
      <vt:variant>
        <vt:lpwstr/>
      </vt:variant>
      <vt:variant>
        <vt:lpwstr>_Toc150370567</vt:lpwstr>
      </vt:variant>
      <vt:variant>
        <vt:i4>1507379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_Toc150370566</vt:lpwstr>
      </vt:variant>
      <vt:variant>
        <vt:i4>1507379</vt:i4>
      </vt:variant>
      <vt:variant>
        <vt:i4>4</vt:i4>
      </vt:variant>
      <vt:variant>
        <vt:i4>0</vt:i4>
      </vt:variant>
      <vt:variant>
        <vt:i4>5</vt:i4>
      </vt:variant>
      <vt:variant>
        <vt:lpwstr/>
      </vt:variant>
      <vt:variant>
        <vt:lpwstr>_Toc150370565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Pedro Miguel Ideias Francisco</cp:lastModifiedBy>
  <cp:revision>327</cp:revision>
  <cp:lastPrinted>2023-10-18T08:37:00Z</cp:lastPrinted>
  <dcterms:created xsi:type="dcterms:W3CDTF">2023-11-08T21:32:00Z</dcterms:created>
  <dcterms:modified xsi:type="dcterms:W3CDTF">2023-11-29T16:01:00Z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0x010100CD9DAD1FC3266B4B8C3FCC93C66E3119</vt:lpwstr>
  </property>
</Properties>
</file>